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bookmarkStart w:id="1" w:name="_Hlk478146176" w:displacedByCustomXml="next"/>
    <w:bookmarkEnd w:id="1" w:displacedByCustomXml="next"/>
    <w:sdt>
      <w:sdtPr>
        <w:rPr>
          <w:rFonts w:eastAsiaTheme="minorHAnsi" w:cstheme="minorHAnsi"/>
          <w:lang w:val="en-US" w:eastAsia="en-US"/>
        </w:rPr>
        <w:id w:val="-1844542509"/>
        <w:docPartObj>
          <w:docPartGallery w:val="Cover Pages"/>
          <w:docPartUnique/>
        </w:docPartObj>
      </w:sdtPr>
      <w:sdtEndPr/>
      <w:sdtContent>
        <w:p w14:paraId="7837ECDC" w14:textId="77777777" w:rsidR="00FC141B" w:rsidRPr="00530E8F" w:rsidRDefault="00FC141B">
          <w:pPr>
            <w:pStyle w:val="Sinespaciado"/>
            <w:rPr>
              <w:rFonts w:cstheme="minorHAnsi"/>
              <w:lang w:val="en-US"/>
            </w:rPr>
          </w:pPr>
          <w:r w:rsidRPr="00530E8F">
            <w:rPr>
              <w:rFonts w:cstheme="minorHAnsi"/>
              <w:noProof/>
              <w:lang w:val="es-ES_tradnl" w:eastAsia="es-ES_tradnl"/>
            </w:rPr>
            <mc:AlternateContent>
              <mc:Choice Requires="wpg">
                <w:drawing>
                  <wp:anchor distT="0" distB="0" distL="114300" distR="114300" simplePos="0" relativeHeight="251659264" behindDoc="1" locked="0" layoutInCell="1" allowOverlap="1" wp14:anchorId="4776F874" wp14:editId="3A264DD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sz w:val="4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AF5B2B8" w14:textId="77777777" w:rsidR="00F82F2E" w:rsidRPr="00FD3D94" w:rsidRDefault="00F82F2E">
                                      <w:pPr>
                                        <w:pStyle w:val="Sinespaciado"/>
                                        <w:jc w:val="right"/>
                                        <w:rPr>
                                          <w:b/>
                                          <w:color w:val="FFFFFF" w:themeColor="background1"/>
                                          <w:sz w:val="28"/>
                                          <w:szCs w:val="28"/>
                                        </w:rPr>
                                      </w:pPr>
                                      <w:r w:rsidRPr="00585ED5">
                                        <w:rPr>
                                          <w:b/>
                                          <w:color w:val="FFFFFF" w:themeColor="background1"/>
                                          <w:sz w:val="48"/>
                                          <w:szCs w:val="28"/>
                                        </w:rPr>
                                        <w:t>SRAD</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776F874"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">
                    <v:rect id="Rectángulo 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4472c4 [3204]" stroked="f" strokeweight="1pt">
                      <v:textbox inset=",0,14.4pt,0">
                        <w:txbxContent>
                          <w:sdt>
                            <w:sdtPr>
                              <w:rPr>
                                <w:b/>
                                <w:color w:val="FFFFFF" w:themeColor="background1"/>
                                <w:sz w:val="4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AF5B2B8" w14:textId="77777777" w:rsidR="00F82F2E" w:rsidRPr="00FD3D94" w:rsidRDefault="00F82F2E">
                                <w:pPr>
                                  <w:pStyle w:val="Sinespaciado"/>
                                  <w:jc w:val="right"/>
                                  <w:rPr>
                                    <w:b/>
                                    <w:color w:val="FFFFFF" w:themeColor="background1"/>
                                    <w:sz w:val="28"/>
                                    <w:szCs w:val="28"/>
                                  </w:rPr>
                                </w:pPr>
                                <w:r w:rsidRPr="00585ED5">
                                  <w:rPr>
                                    <w:b/>
                                    <w:color w:val="FFFFFF" w:themeColor="background1"/>
                                    <w:sz w:val="48"/>
                                    <w:szCs w:val="28"/>
                                  </w:rPr>
                                  <w:t>SRAD</w:t>
                                </w:r>
                              </w:p>
                            </w:sdtContent>
                          </w:sdt>
                        </w:txbxContent>
                      </v:textbox>
                    </v:shape>
                    <v:group id="Grupo 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upo 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orma libre 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orma libre 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Forma libre 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44546a [3215]" strokecolor="#44546a [3215]" strokeweight="0">
                          <v:path arrowok="t" o:connecttype="custom" o:connectlocs="0,0;49213,103188;36513,103188;0,0" o:connectangles="0,0,0,0"/>
                        </v:shape>
                        <v:shape id="Forma libre 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Forma libre 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orma libre 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44546a [3215]" strokecolor="#44546a [3215]" strokeweight="0">
                          <v:fill opacity="13107f"/>
                          <v:stroke opacity="13107f"/>
                          <v:path arrowok="t" o:connecttype="custom" o:connectlocs="0,0;49213,104775;38100,104775;0,0" o:connectangles="0,0,0,0"/>
                        </v:shape>
                        <v:shape id="Forma libre 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530E8F">
            <w:rPr>
              <w:rFonts w:cstheme="minorHAnsi"/>
              <w:noProof/>
              <w:lang w:val="es-ES_tradnl" w:eastAsia="es-ES_tradnl"/>
            </w:rPr>
            <mc:AlternateContent>
              <mc:Choice Requires="wps">
                <w:drawing>
                  <wp:anchor distT="0" distB="0" distL="114300" distR="114300" simplePos="0" relativeHeight="251660288" behindDoc="0" locked="0" layoutInCell="1" allowOverlap="1" wp14:anchorId="6A84E075" wp14:editId="06A3E0E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2878455"/>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402330" cy="287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FA4AA" w14:textId="77777777" w:rsidR="00F82F2E" w:rsidRPr="00585ED5" w:rsidRDefault="006F7C96">
                                <w:pPr>
                                  <w:pStyle w:val="Sinespaciado"/>
                                  <w:rPr>
                                    <w:rFonts w:asciiTheme="majorHAnsi" w:eastAsiaTheme="majorEastAsia" w:hAnsiTheme="majorHAnsi" w:cstheme="majorBidi"/>
                                    <w:b/>
                                    <w:color w:val="262626" w:themeColor="text1" w:themeTint="D9"/>
                                    <w:sz w:val="96"/>
                                  </w:rPr>
                                </w:pPr>
                                <w:sdt>
                                  <w:sdtPr>
                                    <w:rPr>
                                      <w:rFonts w:asciiTheme="majorHAnsi" w:eastAsiaTheme="majorEastAsia" w:hAnsiTheme="majorHAnsi" w:cstheme="majorBidi"/>
                                      <w:b/>
                                      <w:color w:val="262626" w:themeColor="text1" w:themeTint="D9"/>
                                      <w:sz w:val="96"/>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82F2E" w:rsidRPr="00585ED5">
                                      <w:rPr>
                                        <w:rFonts w:asciiTheme="majorHAnsi" w:eastAsiaTheme="majorEastAsia" w:hAnsiTheme="majorHAnsi" w:cstheme="majorBidi"/>
                                        <w:b/>
                                        <w:color w:val="262626" w:themeColor="text1" w:themeTint="D9"/>
                                        <w:sz w:val="96"/>
                                        <w:szCs w:val="72"/>
                                      </w:rPr>
                                      <w:t xml:space="preserve">Memoria práctica </w:t>
                                    </w:r>
                                    <w:r w:rsidR="00F82F2E">
                                      <w:rPr>
                                        <w:rFonts w:asciiTheme="majorHAnsi" w:eastAsiaTheme="majorEastAsia" w:hAnsiTheme="majorHAnsi" w:cstheme="majorBidi"/>
                                        <w:b/>
                                        <w:color w:val="262626" w:themeColor="text1" w:themeTint="D9"/>
                                        <w:sz w:val="96"/>
                                        <w:szCs w:val="72"/>
                                      </w:rPr>
                                      <w:t>3</w:t>
                                    </w:r>
                                  </w:sdtContent>
                                </w:sdt>
                              </w:p>
                              <w:p w14:paraId="5FECDE74" w14:textId="77777777" w:rsidR="00F82F2E" w:rsidRPr="00FD3D94" w:rsidRDefault="006F7C96">
                                <w:pPr>
                                  <w:spacing w:before="120"/>
                                  <w:rPr>
                                    <w:color w:val="404040" w:themeColor="text1" w:themeTint="BF"/>
                                    <w:sz w:val="44"/>
                                    <w:szCs w:val="36"/>
                                  </w:rPr>
                                </w:pPr>
                                <w:sdt>
                                  <w:sdtPr>
                                    <w:rPr>
                                      <w:color w:val="404040" w:themeColor="text1" w:themeTint="BF"/>
                                      <w:sz w:val="44"/>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82F2E" w:rsidRPr="00FD3D94">
                                      <w:rPr>
                                        <w:color w:val="404040" w:themeColor="text1" w:themeTint="BF"/>
                                        <w:sz w:val="44"/>
                                        <w:szCs w:val="36"/>
                                      </w:rPr>
                                      <w:t xml:space="preserve">Radar </w:t>
                                    </w:r>
                                    <w:r w:rsidR="00F82F2E">
                                      <w:rPr>
                                        <w:color w:val="404040" w:themeColor="text1" w:themeTint="BF"/>
                                        <w:sz w:val="44"/>
                                        <w:szCs w:val="36"/>
                                      </w:rPr>
                                      <w:t>Pulsado Coherente FMCW-Radar</w:t>
                                    </w:r>
                                  </w:sdtContent>
                                </w:sdt>
                              </w:p>
                              <w:p w14:paraId="1D1EFA09" w14:textId="77777777" w:rsidR="00F82F2E" w:rsidRPr="00FD3D94" w:rsidRDefault="00F82F2E">
                                <w:pPr>
                                  <w:spacing w:before="120"/>
                                  <w:rPr>
                                    <w:color w:val="404040" w:themeColor="text1" w:themeTint="BF"/>
                                    <w:sz w:val="44"/>
                                    <w:szCs w:val="36"/>
                                  </w:rPr>
                                </w:pPr>
                                <w:r w:rsidRPr="00FD3D94">
                                  <w:rPr>
                                    <w:color w:val="404040" w:themeColor="text1" w:themeTint="BF"/>
                                    <w:sz w:val="44"/>
                                    <w:szCs w:val="36"/>
                                  </w:rPr>
                                  <w:t>GRUPO</w:t>
                                </w:r>
                                <w:r>
                                  <w:rPr>
                                    <w:color w:val="404040" w:themeColor="text1" w:themeTint="BF"/>
                                    <w:sz w:val="44"/>
                                    <w:szCs w:val="36"/>
                                  </w:rPr>
                                  <w:t xml:space="preserv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A84E075" id="_x0000_t202" coordsize="21600,21600" o:spt="202" path="m0,0l0,21600,21600,21600,21600,0xe">
                    <v:stroke joinstyle="miter"/>
                    <v:path gradientshapeok="t" o:connecttype="rect"/>
                  </v:shapetype>
                  <v:shape id="Cuadro de texto 1" o:spid="_x0000_s1055" type="#_x0000_t202" style="position:absolute;margin-left:0;margin-top:0;width:267.9pt;height:226.6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" filled="f" stroked="f" strokeweight=".5pt">
                    <v:textbox style="mso-fit-shape-to-text:t" inset="0,0,0,0">
                      <w:txbxContent>
                        <w:p w14:paraId="53CFA4AA" w14:textId="77777777" w:rsidR="00F82F2E" w:rsidRPr="00585ED5" w:rsidRDefault="006F7C96">
                          <w:pPr>
                            <w:pStyle w:val="Sinespaciado"/>
                            <w:rPr>
                              <w:rFonts w:asciiTheme="majorHAnsi" w:eastAsiaTheme="majorEastAsia" w:hAnsiTheme="majorHAnsi" w:cstheme="majorBidi"/>
                              <w:b/>
                              <w:color w:val="262626" w:themeColor="text1" w:themeTint="D9"/>
                              <w:sz w:val="96"/>
                            </w:rPr>
                          </w:pPr>
                          <w:sdt>
                            <w:sdtPr>
                              <w:rPr>
                                <w:rFonts w:asciiTheme="majorHAnsi" w:eastAsiaTheme="majorEastAsia" w:hAnsiTheme="majorHAnsi" w:cstheme="majorBidi"/>
                                <w:b/>
                                <w:color w:val="262626" w:themeColor="text1" w:themeTint="D9"/>
                                <w:sz w:val="96"/>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82F2E" w:rsidRPr="00585ED5">
                                <w:rPr>
                                  <w:rFonts w:asciiTheme="majorHAnsi" w:eastAsiaTheme="majorEastAsia" w:hAnsiTheme="majorHAnsi" w:cstheme="majorBidi"/>
                                  <w:b/>
                                  <w:color w:val="262626" w:themeColor="text1" w:themeTint="D9"/>
                                  <w:sz w:val="96"/>
                                  <w:szCs w:val="72"/>
                                </w:rPr>
                                <w:t xml:space="preserve">Memoria práctica </w:t>
                              </w:r>
                              <w:r w:rsidR="00F82F2E">
                                <w:rPr>
                                  <w:rFonts w:asciiTheme="majorHAnsi" w:eastAsiaTheme="majorEastAsia" w:hAnsiTheme="majorHAnsi" w:cstheme="majorBidi"/>
                                  <w:b/>
                                  <w:color w:val="262626" w:themeColor="text1" w:themeTint="D9"/>
                                  <w:sz w:val="96"/>
                                  <w:szCs w:val="72"/>
                                </w:rPr>
                                <w:t>3</w:t>
                              </w:r>
                            </w:sdtContent>
                          </w:sdt>
                        </w:p>
                        <w:p w14:paraId="5FECDE74" w14:textId="77777777" w:rsidR="00F82F2E" w:rsidRPr="00FD3D94" w:rsidRDefault="006F7C96">
                          <w:pPr>
                            <w:spacing w:before="120"/>
                            <w:rPr>
                              <w:color w:val="404040" w:themeColor="text1" w:themeTint="BF"/>
                              <w:sz w:val="44"/>
                              <w:szCs w:val="36"/>
                            </w:rPr>
                          </w:pPr>
                          <w:sdt>
                            <w:sdtPr>
                              <w:rPr>
                                <w:color w:val="404040" w:themeColor="text1" w:themeTint="BF"/>
                                <w:sz w:val="44"/>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82F2E" w:rsidRPr="00FD3D94">
                                <w:rPr>
                                  <w:color w:val="404040" w:themeColor="text1" w:themeTint="BF"/>
                                  <w:sz w:val="44"/>
                                  <w:szCs w:val="36"/>
                                </w:rPr>
                                <w:t xml:space="preserve">Radar </w:t>
                              </w:r>
                              <w:r w:rsidR="00F82F2E">
                                <w:rPr>
                                  <w:color w:val="404040" w:themeColor="text1" w:themeTint="BF"/>
                                  <w:sz w:val="44"/>
                                  <w:szCs w:val="36"/>
                                </w:rPr>
                                <w:t>Pulsado Coherente FMCW-Radar</w:t>
                              </w:r>
                            </w:sdtContent>
                          </w:sdt>
                        </w:p>
                        <w:p w14:paraId="1D1EFA09" w14:textId="77777777" w:rsidR="00F82F2E" w:rsidRPr="00FD3D94" w:rsidRDefault="00F82F2E">
                          <w:pPr>
                            <w:spacing w:before="120"/>
                            <w:rPr>
                              <w:color w:val="404040" w:themeColor="text1" w:themeTint="BF"/>
                              <w:sz w:val="44"/>
                              <w:szCs w:val="36"/>
                            </w:rPr>
                          </w:pPr>
                          <w:r w:rsidRPr="00FD3D94">
                            <w:rPr>
                              <w:color w:val="404040" w:themeColor="text1" w:themeTint="BF"/>
                              <w:sz w:val="44"/>
                              <w:szCs w:val="36"/>
                            </w:rPr>
                            <w:t>GRUPO</w:t>
                          </w:r>
                          <w:r>
                            <w:rPr>
                              <w:color w:val="404040" w:themeColor="text1" w:themeTint="BF"/>
                              <w:sz w:val="44"/>
                              <w:szCs w:val="36"/>
                            </w:rPr>
                            <w:t xml:space="preserve"> C</w:t>
                          </w:r>
                        </w:p>
                      </w:txbxContent>
                    </v:textbox>
                    <w10:wrap anchorx="page" anchory="page"/>
                  </v:shape>
                </w:pict>
              </mc:Fallback>
            </mc:AlternateContent>
          </w:r>
        </w:p>
        <w:p w14:paraId="1486BEFE" w14:textId="77777777" w:rsidR="00FC141B" w:rsidRPr="00530E8F" w:rsidRDefault="00FC141B">
          <w:pPr>
            <w:rPr>
              <w:rFonts w:cstheme="minorHAnsi"/>
              <w:lang w:val="en-US"/>
            </w:rPr>
          </w:pPr>
          <w:r w:rsidRPr="00530E8F">
            <w:rPr>
              <w:rFonts w:cstheme="minorHAnsi"/>
              <w:noProof/>
              <w:lang w:val="es-ES_tradnl" w:eastAsia="es-ES_tradnl"/>
            </w:rPr>
            <mc:AlternateContent>
              <mc:Choice Requires="wps">
                <w:drawing>
                  <wp:anchor distT="0" distB="0" distL="114300" distR="114300" simplePos="0" relativeHeight="251661312" behindDoc="0" locked="0" layoutInCell="1" allowOverlap="1" wp14:anchorId="57F846E0" wp14:editId="6AC3DF5B">
                    <wp:simplePos x="0" y="0"/>
                    <wp:positionH relativeFrom="page">
                      <wp:posOffset>4103827</wp:posOffset>
                    </wp:positionH>
                    <wp:positionV relativeFrom="page">
                      <wp:posOffset>9407347</wp:posOffset>
                    </wp:positionV>
                    <wp:extent cx="2472690" cy="1091565"/>
                    <wp:effectExtent l="0" t="0" r="3810" b="0"/>
                    <wp:wrapNone/>
                    <wp:docPr id="32" name="Cuadro de texto 32"/>
                    <wp:cNvGraphicFramePr/>
                    <a:graphic xmlns:a="http://schemas.openxmlformats.org/drawingml/2006/main">
                      <a:graphicData uri="http://schemas.microsoft.com/office/word/2010/wordprocessingShape">
                        <wps:wsp>
                          <wps:cNvSpPr txBox="1"/>
                          <wps:spPr>
                            <a:xfrm>
                              <a:off x="0" y="0"/>
                              <a:ext cx="2472690" cy="1091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A10DA" w14:textId="77777777" w:rsidR="00F82F2E" w:rsidRPr="00AC4AD4" w:rsidRDefault="00F82F2E" w:rsidP="00AC4AD4">
                                <w:pPr>
                                  <w:pStyle w:val="Sinespaciado"/>
                                  <w:rPr>
                                    <w:color w:val="4472C4" w:themeColor="accent1"/>
                                    <w:sz w:val="28"/>
                                    <w:szCs w:val="26"/>
                                  </w:rPr>
                                </w:pPr>
                                <w:r w:rsidRPr="00AC4AD4">
                                  <w:rPr>
                                    <w:iCs/>
                                    <w:color w:val="4472C4" w:themeColor="accent1"/>
                                    <w:sz w:val="28"/>
                                    <w:szCs w:val="26"/>
                                  </w:rPr>
                                  <w:t>Francisco Javier Toral Zamorano</w:t>
                                </w:r>
                              </w:p>
                              <w:p w14:paraId="30E54E97" w14:textId="77777777" w:rsidR="00F82F2E" w:rsidRPr="00AC4AD4" w:rsidRDefault="00F82F2E" w:rsidP="00AC4AD4">
                                <w:pPr>
                                  <w:pStyle w:val="Sinespaciado"/>
                                  <w:rPr>
                                    <w:color w:val="4472C4" w:themeColor="accent1"/>
                                    <w:sz w:val="28"/>
                                    <w:szCs w:val="26"/>
                                  </w:rPr>
                                </w:pPr>
                                <w:r w:rsidRPr="00AC4AD4">
                                  <w:rPr>
                                    <w:iCs/>
                                    <w:color w:val="4472C4" w:themeColor="accent1"/>
                                    <w:sz w:val="28"/>
                                    <w:szCs w:val="26"/>
                                  </w:rPr>
                                  <w:t>Héctor Cuevas Esteban</w:t>
                                </w:r>
                              </w:p>
                              <w:p w14:paraId="6804D710" w14:textId="77777777" w:rsidR="00F82F2E" w:rsidRPr="00AC4AD4" w:rsidRDefault="00F82F2E" w:rsidP="00AC4AD4">
                                <w:pPr>
                                  <w:pStyle w:val="Sinespaciado"/>
                                  <w:rPr>
                                    <w:color w:val="4472C4" w:themeColor="accent1"/>
                                    <w:sz w:val="28"/>
                                    <w:szCs w:val="26"/>
                                  </w:rPr>
                                </w:pPr>
                                <w:r w:rsidRPr="00AC4AD4">
                                  <w:rPr>
                                    <w:iCs/>
                                    <w:color w:val="4472C4" w:themeColor="accent1"/>
                                    <w:sz w:val="28"/>
                                    <w:szCs w:val="26"/>
                                  </w:rPr>
                                  <w:t>Daniel Montesano Martínez</w:t>
                                </w:r>
                              </w:p>
                              <w:p w14:paraId="1CBB6358" w14:textId="77777777" w:rsidR="00F82F2E" w:rsidRPr="00AC4AD4" w:rsidRDefault="00F82F2E" w:rsidP="00AC4AD4">
                                <w:pPr>
                                  <w:pStyle w:val="Sinespaciado"/>
                                  <w:rPr>
                                    <w:iCs/>
                                    <w:color w:val="4472C4" w:themeColor="accent1"/>
                                    <w:sz w:val="28"/>
                                    <w:szCs w:val="26"/>
                                  </w:rPr>
                                </w:pPr>
                                <w:r w:rsidRPr="00AC4AD4">
                                  <w:rPr>
                                    <w:iCs/>
                                    <w:color w:val="4472C4" w:themeColor="accent1"/>
                                    <w:sz w:val="28"/>
                                    <w:szCs w:val="26"/>
                                  </w:rPr>
                                  <w:t>Iván Iturat Beltrán</w:t>
                                </w:r>
                              </w:p>
                              <w:p w14:paraId="5BDEFB56" w14:textId="77777777" w:rsidR="00F82F2E" w:rsidRPr="003B07C8" w:rsidRDefault="00F82F2E">
                                <w:pPr>
                                  <w:pStyle w:val="Sinespaciado"/>
                                  <w:rPr>
                                    <w:color w:val="4472C4" w:themeColor="accent1"/>
                                    <w:sz w:val="28"/>
                                    <w:szCs w:val="2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7F846E0" id="Cuadro de texto 32" o:spid="_x0000_s1056" type="#_x0000_t202" style="position:absolute;margin-left:323.15pt;margin-top:740.75pt;width:194.7pt;height:85.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" filled="f" stroked="f" strokeweight=".5pt">
                    <v:textbox style="mso-fit-shape-to-text:t" inset="0,0,0,0">
                      <w:txbxContent>
                        <w:p w14:paraId="477A10DA" w14:textId="77777777" w:rsidR="00F82F2E" w:rsidRPr="00AC4AD4" w:rsidRDefault="00F82F2E" w:rsidP="00AC4AD4">
                          <w:pPr>
                            <w:pStyle w:val="Sinespaciado"/>
                            <w:rPr>
                              <w:color w:val="4472C4" w:themeColor="accent1"/>
                              <w:sz w:val="28"/>
                              <w:szCs w:val="26"/>
                            </w:rPr>
                          </w:pPr>
                          <w:r w:rsidRPr="00AC4AD4">
                            <w:rPr>
                              <w:iCs/>
                              <w:color w:val="4472C4" w:themeColor="accent1"/>
                              <w:sz w:val="28"/>
                              <w:szCs w:val="26"/>
                            </w:rPr>
                            <w:t>Francisco Javier Toral Zamorano</w:t>
                          </w:r>
                        </w:p>
                        <w:p w14:paraId="30E54E97" w14:textId="77777777" w:rsidR="00F82F2E" w:rsidRPr="00AC4AD4" w:rsidRDefault="00F82F2E" w:rsidP="00AC4AD4">
                          <w:pPr>
                            <w:pStyle w:val="Sinespaciado"/>
                            <w:rPr>
                              <w:color w:val="4472C4" w:themeColor="accent1"/>
                              <w:sz w:val="28"/>
                              <w:szCs w:val="26"/>
                            </w:rPr>
                          </w:pPr>
                          <w:r w:rsidRPr="00AC4AD4">
                            <w:rPr>
                              <w:iCs/>
                              <w:color w:val="4472C4" w:themeColor="accent1"/>
                              <w:sz w:val="28"/>
                              <w:szCs w:val="26"/>
                            </w:rPr>
                            <w:t>Héctor Cuevas Esteban</w:t>
                          </w:r>
                        </w:p>
                        <w:p w14:paraId="6804D710" w14:textId="77777777" w:rsidR="00F82F2E" w:rsidRPr="00AC4AD4" w:rsidRDefault="00F82F2E" w:rsidP="00AC4AD4">
                          <w:pPr>
                            <w:pStyle w:val="Sinespaciado"/>
                            <w:rPr>
                              <w:color w:val="4472C4" w:themeColor="accent1"/>
                              <w:sz w:val="28"/>
                              <w:szCs w:val="26"/>
                            </w:rPr>
                          </w:pPr>
                          <w:r w:rsidRPr="00AC4AD4">
                            <w:rPr>
                              <w:iCs/>
                              <w:color w:val="4472C4" w:themeColor="accent1"/>
                              <w:sz w:val="28"/>
                              <w:szCs w:val="26"/>
                            </w:rPr>
                            <w:t>Daniel Montesano Martínez</w:t>
                          </w:r>
                        </w:p>
                        <w:p w14:paraId="1CBB6358" w14:textId="77777777" w:rsidR="00F82F2E" w:rsidRPr="00AC4AD4" w:rsidRDefault="00F82F2E" w:rsidP="00AC4AD4">
                          <w:pPr>
                            <w:pStyle w:val="Sinespaciado"/>
                            <w:rPr>
                              <w:iCs/>
                              <w:color w:val="4472C4" w:themeColor="accent1"/>
                              <w:sz w:val="28"/>
                              <w:szCs w:val="26"/>
                            </w:rPr>
                          </w:pPr>
                          <w:r w:rsidRPr="00AC4AD4">
                            <w:rPr>
                              <w:iCs/>
                              <w:color w:val="4472C4" w:themeColor="accent1"/>
                              <w:sz w:val="28"/>
                              <w:szCs w:val="26"/>
                            </w:rPr>
                            <w:t>Iván Iturat Beltrán</w:t>
                          </w:r>
                        </w:p>
                        <w:p w14:paraId="5BDEFB56" w14:textId="77777777" w:rsidR="00F82F2E" w:rsidRPr="003B07C8" w:rsidRDefault="00F82F2E">
                          <w:pPr>
                            <w:pStyle w:val="Sinespaciado"/>
                            <w:rPr>
                              <w:color w:val="4472C4" w:themeColor="accent1"/>
                              <w:sz w:val="28"/>
                              <w:szCs w:val="26"/>
                            </w:rPr>
                          </w:pPr>
                        </w:p>
                      </w:txbxContent>
                    </v:textbox>
                    <w10:wrap anchorx="page" anchory="page"/>
                  </v:shape>
                </w:pict>
              </mc:Fallback>
            </mc:AlternateContent>
          </w:r>
          <w:r w:rsidRPr="00530E8F">
            <w:rPr>
              <w:rFonts w:cstheme="minorHAnsi"/>
              <w:lang w:val="en-US"/>
            </w:rPr>
            <w:br w:type="page"/>
          </w:r>
        </w:p>
      </w:sdtContent>
    </w:sdt>
    <w:p w14:paraId="1059CE8C" w14:textId="77777777" w:rsidR="0000722E" w:rsidRPr="00530E8F" w:rsidRDefault="003F26DA" w:rsidP="003F26DA">
      <w:pPr>
        <w:pStyle w:val="Ttulo1"/>
        <w:numPr>
          <w:ilvl w:val="0"/>
          <w:numId w:val="10"/>
        </w:numPr>
        <w:rPr>
          <w:rFonts w:asciiTheme="minorHAnsi" w:hAnsiTheme="minorHAnsi" w:cstheme="minorHAnsi"/>
        </w:rPr>
      </w:pPr>
      <w:r w:rsidRPr="00530E8F">
        <w:rPr>
          <w:rFonts w:asciiTheme="minorHAnsi" w:hAnsiTheme="minorHAnsi" w:cstheme="minorHAnsi"/>
        </w:rPr>
        <w:lastRenderedPageBreak/>
        <w:t>Pantalla A-</w:t>
      </w:r>
      <w:proofErr w:type="spellStart"/>
      <w:r w:rsidRPr="00530E8F">
        <w:rPr>
          <w:rFonts w:asciiTheme="minorHAnsi" w:hAnsiTheme="minorHAnsi" w:cstheme="minorHAnsi"/>
        </w:rPr>
        <w:t>Scope</w:t>
      </w:r>
      <w:proofErr w:type="spellEnd"/>
    </w:p>
    <w:p w14:paraId="60559425" w14:textId="77777777" w:rsidR="00A204CD" w:rsidRPr="00530E8F" w:rsidRDefault="00A204CD" w:rsidP="00A204CD">
      <w:pPr>
        <w:rPr>
          <w:rFonts w:cstheme="minorHAnsi"/>
        </w:rPr>
      </w:pPr>
    </w:p>
    <w:p w14:paraId="4E212DA0" w14:textId="77777777" w:rsidR="003F26DA" w:rsidRPr="00530E8F" w:rsidRDefault="00A204CD" w:rsidP="003F26DA">
      <w:pPr>
        <w:rPr>
          <w:rFonts w:cstheme="minorHAnsi"/>
          <w:b/>
        </w:rPr>
      </w:pPr>
      <w:r w:rsidRPr="00530E8F">
        <w:rPr>
          <w:rFonts w:cstheme="minorHAnsi"/>
          <w:b/>
          <w:i/>
          <w:u w:val="single"/>
        </w:rPr>
        <w:t>Mida la frecuencia de la rampa con el osciloscopio y anote su valor:</w:t>
      </w:r>
      <w:r w:rsidRPr="00530E8F">
        <w:rPr>
          <w:rFonts w:cstheme="minorHAnsi"/>
        </w:rPr>
        <w:t xml:space="preserve"> </w:t>
      </w:r>
      <w:r w:rsidR="000C095A" w:rsidRPr="00530E8F">
        <w:rPr>
          <w:rFonts w:cstheme="minorHAnsi"/>
          <w:b/>
        </w:rPr>
        <w:t>288</w:t>
      </w:r>
      <w:r w:rsidRPr="00530E8F">
        <w:rPr>
          <w:rFonts w:cstheme="minorHAnsi"/>
          <w:b/>
        </w:rPr>
        <w:t xml:space="preserve"> Hz</w:t>
      </w:r>
    </w:p>
    <w:p w14:paraId="69E03953" w14:textId="77777777" w:rsidR="000C095A" w:rsidRPr="00530E8F" w:rsidRDefault="003350E3" w:rsidP="000C095A">
      <w:pPr>
        <w:rPr>
          <w:rFonts w:cstheme="minorHAnsi"/>
          <w:b/>
        </w:rPr>
      </w:pPr>
      <w:r w:rsidRPr="00530E8F">
        <w:rPr>
          <w:rFonts w:cstheme="minorHAnsi"/>
          <w:b/>
          <w:i/>
          <w:u w:val="single"/>
        </w:rPr>
        <w:t xml:space="preserve">Mida el off-set de </w:t>
      </w:r>
      <w:proofErr w:type="gramStart"/>
      <w:r w:rsidRPr="00530E8F">
        <w:rPr>
          <w:rFonts w:cstheme="minorHAnsi"/>
          <w:b/>
          <w:i/>
          <w:u w:val="single"/>
        </w:rPr>
        <w:t>continua</w:t>
      </w:r>
      <w:proofErr w:type="gramEnd"/>
      <w:r w:rsidRPr="00530E8F">
        <w:rPr>
          <w:rFonts w:cstheme="minorHAnsi"/>
          <w:b/>
          <w:i/>
          <w:u w:val="single"/>
        </w:rPr>
        <w:t xml:space="preserve"> introducido por el demodulador I-Q en el canal Q, y anote su valor:</w:t>
      </w:r>
      <w:r w:rsidRPr="00530E8F">
        <w:rPr>
          <w:rFonts w:cstheme="minorHAnsi"/>
        </w:rPr>
        <w:t xml:space="preserve"> </w:t>
      </w:r>
      <w:r w:rsidRPr="00530E8F">
        <w:rPr>
          <w:rFonts w:cstheme="minorHAnsi"/>
          <w:b/>
        </w:rPr>
        <w:t>200</w:t>
      </w:r>
      <w:r w:rsidR="00622FB6" w:rsidRPr="00530E8F">
        <w:rPr>
          <w:rFonts w:cstheme="minorHAnsi"/>
          <w:b/>
        </w:rPr>
        <w:t xml:space="preserve"> </w:t>
      </w:r>
      <w:proofErr w:type="spellStart"/>
      <w:r w:rsidRPr="00530E8F">
        <w:rPr>
          <w:rFonts w:cstheme="minorHAnsi"/>
          <w:b/>
        </w:rPr>
        <w:t>mV</w:t>
      </w:r>
      <w:proofErr w:type="spellEnd"/>
    </w:p>
    <w:p w14:paraId="5A041C10" w14:textId="77777777" w:rsidR="003350E3" w:rsidRPr="00530E8F" w:rsidRDefault="000C095A" w:rsidP="000C095A">
      <w:pPr>
        <w:rPr>
          <w:rFonts w:cstheme="minorHAnsi"/>
        </w:rPr>
      </w:pPr>
      <w:r w:rsidRPr="00530E8F">
        <w:rPr>
          <w:rFonts w:cstheme="minorHAnsi"/>
        </w:rPr>
        <w:t>M</w:t>
      </w:r>
      <w:r w:rsidR="00622FB6" w:rsidRPr="00530E8F">
        <w:rPr>
          <w:rFonts w:cstheme="minorHAnsi"/>
        </w:rPr>
        <w:t>edimos</w:t>
      </w:r>
      <w:r w:rsidRPr="00530E8F">
        <w:rPr>
          <w:rFonts w:cstheme="minorHAnsi"/>
        </w:rPr>
        <w:t xml:space="preserve"> la anchura del eco del PRG entre puntos de amplitud mitad</w:t>
      </w:r>
      <w:r w:rsidR="00622FB6" w:rsidRPr="00530E8F">
        <w:rPr>
          <w:rFonts w:cstheme="minorHAnsi"/>
        </w:rPr>
        <w:t xml:space="preserve"> y obtenemos un valor de </w:t>
      </w:r>
      <w:r w:rsidR="00BC1609">
        <w:rPr>
          <w:rFonts w:cstheme="minorHAnsi"/>
          <w:b/>
        </w:rPr>
        <w:t>88 µs</w:t>
      </w:r>
      <w:r w:rsidR="00622FB6" w:rsidRPr="00530E8F">
        <w:rPr>
          <w:rFonts w:cstheme="minorHAnsi"/>
          <w:b/>
        </w:rPr>
        <w:t>.</w:t>
      </w:r>
      <w:r w:rsidR="00622FB6" w:rsidRPr="00530E8F">
        <w:rPr>
          <w:rFonts w:cstheme="minorHAnsi"/>
        </w:rPr>
        <w:t xml:space="preserve"> Teniendo en cuenta que el retardo equivalente a los 7.2 m de SPAN se correspondan en tiempo con el inverso de la PRF podemos obtener la resolución en distancia de la siguiente manera:</w:t>
      </w:r>
    </w:p>
    <w:p w14:paraId="6AB575C4" w14:textId="77777777" w:rsidR="00622FB6" w:rsidRPr="00530E8F" w:rsidRDefault="006F7C96" w:rsidP="000C095A">
      <w:pPr>
        <w:rPr>
          <w:rFonts w:eastAsiaTheme="minorEastAsia" w:cstheme="minorHAnsi"/>
        </w:rPr>
      </w:pPr>
      <m:oMathPara>
        <m:oMath>
          <m:f>
            <m:fPr>
              <m:ctrlPr>
                <w:rPr>
                  <w:rFonts w:ascii="Cambria Math" w:hAnsi="Cambria Math" w:cstheme="minorHAnsi"/>
                </w:rPr>
              </m:ctrlPr>
            </m:fPr>
            <m:num>
              <m:r>
                <w:rPr>
                  <w:rFonts w:ascii="Cambria Math" w:hAnsi="Cambria Math" w:cstheme="minorHAnsi"/>
                </w:rPr>
                <m:t>SPAN</m:t>
              </m:r>
            </m:num>
            <m:den>
              <m:r>
                <m:rPr>
                  <m:sty m:val="p"/>
                </m:rPr>
                <w:rPr>
                  <w:rFonts w:ascii="Cambria Math" w:hAnsi="Cambria Math" w:cstheme="minorHAnsi"/>
                </w:rPr>
                <m:t>1/</m:t>
              </m:r>
              <m:r>
                <w:rPr>
                  <w:rFonts w:ascii="Cambria Math" w:hAnsi="Cambria Math" w:cstheme="minorHAnsi"/>
                </w:rPr>
                <m:t>PRF</m:t>
              </m:r>
            </m:den>
          </m:f>
          <m:r>
            <m:rPr>
              <m:sty m:val="p"/>
            </m:rPr>
            <w:rPr>
              <w:rFonts w:ascii="Cambria Math" w:hAnsi="Cambria Math" w:cstheme="minorHAnsi"/>
            </w:rPr>
            <m:t>·Δ</m:t>
          </m:r>
          <m:r>
            <w:rPr>
              <w:rFonts w:ascii="Cambria Math" w:hAnsi="Cambria Math" w:cstheme="minorHAnsi"/>
            </w:rPr>
            <m:t>t</m:t>
          </m:r>
          <m:r>
            <m:rPr>
              <m:sty m:val="p"/>
            </m:rPr>
            <w:rPr>
              <w:rFonts w:ascii="Cambria Math" w:hAnsi="Cambria Math" w:cstheme="minorHAnsi"/>
            </w:rPr>
            <m:t>=7.2·288·88·</m:t>
          </m:r>
          <m:sSup>
            <m:sSupPr>
              <m:ctrlPr>
                <w:rPr>
                  <w:rFonts w:ascii="Cambria Math" w:hAnsi="Cambria Math" w:cstheme="minorHAnsi"/>
                </w:rPr>
              </m:ctrlPr>
            </m:sSupPr>
            <m:e>
              <m:r>
                <m:rPr>
                  <m:sty m:val="p"/>
                </m:rPr>
                <w:rPr>
                  <w:rFonts w:ascii="Cambria Math" w:hAnsi="Cambria Math" w:cstheme="minorHAnsi"/>
                </w:rPr>
                <m:t>10</m:t>
              </m:r>
            </m:e>
            <m:sup>
              <m:r>
                <m:rPr>
                  <m:sty m:val="p"/>
                </m:rPr>
                <w:rPr>
                  <w:rFonts w:ascii="Cambria Math" w:hAnsi="Cambria Math" w:cstheme="minorHAnsi"/>
                </w:rPr>
                <m:t>-6</m:t>
              </m:r>
            </m:sup>
          </m:sSup>
          <m:r>
            <m:rPr>
              <m:sty m:val="p"/>
            </m:rPr>
            <w:rPr>
              <w:rFonts w:ascii="Cambria Math" w:hAnsi="Cambria Math" w:cstheme="minorHAnsi"/>
            </w:rPr>
            <m:t xml:space="preserve">=0.18 </m:t>
          </m:r>
          <m:r>
            <w:rPr>
              <w:rFonts w:ascii="Cambria Math" w:hAnsi="Cambria Math" w:cstheme="minorHAnsi"/>
            </w:rPr>
            <m:t>m</m:t>
          </m:r>
        </m:oMath>
      </m:oMathPara>
    </w:p>
    <w:p w14:paraId="4E73C5E1" w14:textId="77777777" w:rsidR="00622FB6" w:rsidRPr="00530E8F" w:rsidRDefault="00622FB6" w:rsidP="000C095A">
      <w:pPr>
        <w:rPr>
          <w:rFonts w:cstheme="minorHAnsi"/>
        </w:rPr>
      </w:pPr>
      <w:r w:rsidRPr="00530E8F">
        <w:rPr>
          <w:rFonts w:eastAsiaTheme="minorEastAsia" w:cstheme="minorHAnsi"/>
        </w:rPr>
        <w:t xml:space="preserve">Este valor corresponde </w:t>
      </w:r>
      <w:r w:rsidR="00B50C9F" w:rsidRPr="00530E8F">
        <w:rPr>
          <w:rFonts w:eastAsiaTheme="minorEastAsia" w:cstheme="minorHAnsi"/>
        </w:rPr>
        <w:t>aproximadamente</w:t>
      </w:r>
      <w:r w:rsidRPr="00530E8F">
        <w:rPr>
          <w:rFonts w:eastAsiaTheme="minorEastAsia" w:cstheme="minorHAnsi"/>
        </w:rPr>
        <w:t xml:space="preserve"> con la resolución en distancia del sistema, d</w:t>
      </w:r>
      <w:r w:rsidRPr="00530E8F">
        <w:rPr>
          <w:rFonts w:cstheme="minorHAnsi"/>
        </w:rPr>
        <w:t xml:space="preserve">onde el ancho de pulso es de 1 </w:t>
      </w:r>
      <w:proofErr w:type="spellStart"/>
      <w:r w:rsidRPr="00530E8F">
        <w:rPr>
          <w:rFonts w:cstheme="minorHAnsi"/>
        </w:rPr>
        <w:t>ns</w:t>
      </w:r>
      <w:proofErr w:type="spellEnd"/>
      <w:r w:rsidR="004E6A17" w:rsidRPr="00530E8F">
        <w:rPr>
          <w:rFonts w:cstheme="minorHAnsi"/>
        </w:rPr>
        <w:t>.</w:t>
      </w:r>
    </w:p>
    <w:p w14:paraId="4A7B353C" w14:textId="77777777" w:rsidR="00622FB6" w:rsidRPr="00530E8F" w:rsidRDefault="00622FB6" w:rsidP="000C095A">
      <w:pPr>
        <w:rPr>
          <w:rFonts w:eastAsiaTheme="minorEastAsia" w:cstheme="minorHAnsi"/>
        </w:rPr>
      </w:pPr>
      <m:oMathPara>
        <m:oMath>
          <m:r>
            <m:rPr>
              <m:sty m:val="p"/>
            </m:rPr>
            <w:rPr>
              <w:rFonts w:ascii="Cambria Math" w:hAnsi="Cambria Math" w:cstheme="minorHAnsi"/>
            </w:rPr>
            <m:t>Δ</m:t>
          </m:r>
          <m:r>
            <w:rPr>
              <w:rFonts w:ascii="Cambria Math" w:hAnsi="Cambria Math" w:cstheme="minorHAnsi"/>
            </w:rPr>
            <m:t>R</m:t>
          </m:r>
          <m:r>
            <m:rPr>
              <m:sty m:val="p"/>
            </m:rPr>
            <w:rPr>
              <w:rFonts w:ascii="Cambria Math" w:hAnsi="Cambria Math" w:cstheme="minorHAnsi"/>
            </w:rPr>
            <m:t>=</m:t>
          </m:r>
          <m:f>
            <m:fPr>
              <m:ctrlPr>
                <w:rPr>
                  <w:rFonts w:ascii="Cambria Math" w:hAnsi="Cambria Math" w:cstheme="minorHAnsi"/>
                </w:rPr>
              </m:ctrlPr>
            </m:fPr>
            <m:num>
              <m:r>
                <w:rPr>
                  <w:rFonts w:ascii="Cambria Math" w:hAnsi="Cambria Math" w:cstheme="minorHAnsi"/>
                </w:rPr>
                <m:t>c</m:t>
              </m:r>
              <m:r>
                <m:rPr>
                  <m:sty m:val="p"/>
                </m:rPr>
                <w:rPr>
                  <w:rFonts w:ascii="Cambria Math" w:hAnsi="Cambria Math" w:cstheme="minorHAnsi"/>
                </w:rPr>
                <m:t>·</m:t>
              </m:r>
              <m:r>
                <w:rPr>
                  <w:rFonts w:ascii="Cambria Math" w:hAnsi="Cambria Math" w:cstheme="minorHAnsi"/>
                </w:rPr>
                <m:t>τ</m:t>
              </m:r>
            </m:num>
            <m:den>
              <m:r>
                <m:rPr>
                  <m:sty m:val="p"/>
                </m:rPr>
                <w:rPr>
                  <w:rFonts w:ascii="Cambria Math" w:hAnsi="Cambria Math" w:cstheme="minorHAnsi"/>
                </w:rPr>
                <m:t>2</m:t>
              </m:r>
            </m:den>
          </m:f>
          <m:r>
            <m:rPr>
              <m:sty m:val="p"/>
            </m:rP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3·</m:t>
              </m:r>
              <m:sSup>
                <m:sSupPr>
                  <m:ctrlPr>
                    <w:rPr>
                      <w:rFonts w:ascii="Cambria Math" w:hAnsi="Cambria Math" w:cstheme="minorHAnsi"/>
                    </w:rPr>
                  </m:ctrlPr>
                </m:sSupPr>
                <m:e>
                  <m:r>
                    <m:rPr>
                      <m:sty m:val="p"/>
                    </m:rPr>
                    <w:rPr>
                      <w:rFonts w:ascii="Cambria Math" w:hAnsi="Cambria Math" w:cstheme="minorHAnsi"/>
                    </w:rPr>
                    <m:t>10</m:t>
                  </m:r>
                </m:e>
                <m:sup>
                  <m:r>
                    <m:rPr>
                      <m:sty m:val="p"/>
                    </m:rPr>
                    <w:rPr>
                      <w:rFonts w:ascii="Cambria Math" w:hAnsi="Cambria Math" w:cstheme="minorHAnsi"/>
                    </w:rPr>
                    <m:t>8</m:t>
                  </m:r>
                </m:sup>
              </m:sSup>
              <m:r>
                <m:rPr>
                  <m:sty m:val="p"/>
                </m:rPr>
                <w:rPr>
                  <w:rFonts w:ascii="Cambria Math" w:hAnsi="Cambria Math" w:cstheme="minorHAnsi"/>
                </w:rPr>
                <m:t>·1·</m:t>
              </m:r>
              <m:sSup>
                <m:sSupPr>
                  <m:ctrlPr>
                    <w:rPr>
                      <w:rFonts w:ascii="Cambria Math" w:hAnsi="Cambria Math" w:cstheme="minorHAnsi"/>
                    </w:rPr>
                  </m:ctrlPr>
                </m:sSupPr>
                <m:e>
                  <m:r>
                    <m:rPr>
                      <m:sty m:val="p"/>
                    </m:rPr>
                    <w:rPr>
                      <w:rFonts w:ascii="Cambria Math" w:hAnsi="Cambria Math" w:cstheme="minorHAnsi"/>
                    </w:rPr>
                    <m:t>10</m:t>
                  </m:r>
                </m:e>
                <m:sup>
                  <m:r>
                    <m:rPr>
                      <m:sty m:val="p"/>
                    </m:rPr>
                    <w:rPr>
                      <w:rFonts w:ascii="Cambria Math" w:hAnsi="Cambria Math" w:cstheme="minorHAnsi"/>
                    </w:rPr>
                    <m:t>-9</m:t>
                  </m:r>
                </m:sup>
              </m:sSup>
            </m:num>
            <m:den>
              <m:r>
                <m:rPr>
                  <m:sty m:val="p"/>
                </m:rPr>
                <w:rPr>
                  <w:rFonts w:ascii="Cambria Math" w:hAnsi="Cambria Math" w:cstheme="minorHAnsi"/>
                </w:rPr>
                <m:t>2</m:t>
              </m:r>
            </m:den>
          </m:f>
          <m:r>
            <m:rPr>
              <m:sty m:val="p"/>
            </m:rPr>
            <w:rPr>
              <w:rFonts w:ascii="Cambria Math" w:hAnsi="Cambria Math" w:cstheme="minorHAnsi"/>
            </w:rPr>
            <m:t xml:space="preserve">=0.15 </m:t>
          </m:r>
          <m:r>
            <w:rPr>
              <w:rFonts w:ascii="Cambria Math" w:hAnsi="Cambria Math" w:cstheme="minorHAnsi"/>
            </w:rPr>
            <m:t>m</m:t>
          </m:r>
        </m:oMath>
      </m:oMathPara>
    </w:p>
    <w:p w14:paraId="73B6193C" w14:textId="77777777" w:rsidR="00AF10ED" w:rsidRPr="00530E8F" w:rsidRDefault="00AF10ED" w:rsidP="00AF10ED">
      <w:pPr>
        <w:rPr>
          <w:rFonts w:cstheme="minorHAnsi"/>
          <w:i/>
        </w:rPr>
      </w:pPr>
      <w:r w:rsidRPr="00530E8F">
        <w:rPr>
          <w:rFonts w:cstheme="minorHAnsi"/>
          <w:i/>
        </w:rPr>
        <w:t>Estime las distancias (m) del primer eco, el armario y el blanco. El cero de distancias de este experimento lo marca el demodulador I-Q.</w:t>
      </w:r>
    </w:p>
    <w:p w14:paraId="2BF2F5DB" w14:textId="77777777" w:rsidR="00AF10ED" w:rsidRPr="00530E8F" w:rsidRDefault="00AF10ED" w:rsidP="00AF10ED">
      <w:pPr>
        <w:rPr>
          <w:rFonts w:cstheme="minorHAnsi"/>
        </w:rPr>
      </w:pPr>
      <w:r w:rsidRPr="00530E8F">
        <w:rPr>
          <w:rFonts w:cstheme="minorHAnsi"/>
        </w:rPr>
        <w:t>A partir del incremento de frecuencia se puede calcular la distancia como:</w:t>
      </w:r>
    </w:p>
    <w:p w14:paraId="22CE8B22" w14:textId="77777777" w:rsidR="00622FB6" w:rsidRPr="00530E8F" w:rsidRDefault="006F7C96" w:rsidP="00AF10ED">
      <w:pPr>
        <w:rPr>
          <w:rFonts w:cstheme="minorHAnsi"/>
        </w:rPr>
      </w:pPr>
      <m:oMathPara>
        <m:oMath>
          <m:f>
            <m:fPr>
              <m:ctrlPr>
                <w:rPr>
                  <w:rStyle w:val="nfasisintenso"/>
                  <w:rFonts w:ascii="Cambria Math" w:hAnsi="Cambria Math" w:cstheme="minorHAnsi"/>
                  <w:i w:val="0"/>
                  <w:iCs w:val="0"/>
                  <w:color w:val="auto"/>
                </w:rPr>
              </m:ctrlPr>
            </m:fPr>
            <m:num>
              <m:r>
                <m:rPr>
                  <m:sty m:val="p"/>
                </m:rPr>
                <w:rPr>
                  <w:rStyle w:val="nfasisintenso"/>
                  <w:rFonts w:ascii="Cambria Math" w:hAnsi="Cambria Math" w:cstheme="minorHAnsi"/>
                  <w:color w:val="auto"/>
                </w:rPr>
                <m:t>4πR</m:t>
              </m:r>
            </m:num>
            <m:den>
              <m:sSub>
                <m:sSubPr>
                  <m:ctrlPr>
                    <w:rPr>
                      <w:rStyle w:val="nfasisintenso"/>
                      <w:rFonts w:ascii="Cambria Math" w:hAnsi="Cambria Math" w:cstheme="minorHAnsi"/>
                      <w:i w:val="0"/>
                      <w:iCs w:val="0"/>
                      <w:color w:val="auto"/>
                    </w:rPr>
                  </m:ctrlPr>
                </m:sSubPr>
                <m:e>
                  <m:r>
                    <m:rPr>
                      <m:sty m:val="p"/>
                    </m:rPr>
                    <w:rPr>
                      <w:rStyle w:val="nfasisintenso"/>
                      <w:rFonts w:ascii="Cambria Math" w:hAnsi="Cambria Math" w:cstheme="minorHAnsi"/>
                      <w:color w:val="auto"/>
                    </w:rPr>
                    <m:t>λ</m:t>
                  </m:r>
                </m:e>
                <m:sub>
                  <m:r>
                    <m:rPr>
                      <m:sty m:val="p"/>
                    </m:rPr>
                    <w:rPr>
                      <w:rStyle w:val="nfasisintenso"/>
                      <w:rFonts w:ascii="Cambria Math" w:hAnsi="Cambria Math" w:cstheme="minorHAnsi"/>
                      <w:color w:val="auto"/>
                    </w:rPr>
                    <m:t>1</m:t>
                  </m:r>
                </m:sub>
              </m:sSub>
            </m:den>
          </m:f>
          <m:r>
            <m:rPr>
              <m:sty m:val="p"/>
            </m:rPr>
            <w:rPr>
              <w:rStyle w:val="nfasisintenso"/>
              <w:rFonts w:ascii="Cambria Math" w:hAnsi="Cambria Math" w:cstheme="minorHAnsi"/>
              <w:color w:val="auto"/>
            </w:rPr>
            <m:t xml:space="preserve"> -</m:t>
          </m:r>
          <m:f>
            <m:fPr>
              <m:ctrlPr>
                <w:rPr>
                  <w:rStyle w:val="nfasisintenso"/>
                  <w:rFonts w:ascii="Cambria Math" w:hAnsi="Cambria Math" w:cstheme="minorHAnsi"/>
                  <w:i w:val="0"/>
                  <w:iCs w:val="0"/>
                  <w:color w:val="auto"/>
                </w:rPr>
              </m:ctrlPr>
            </m:fPr>
            <m:num>
              <m:r>
                <m:rPr>
                  <m:sty m:val="p"/>
                </m:rPr>
                <w:rPr>
                  <w:rStyle w:val="nfasisintenso"/>
                  <w:rFonts w:ascii="Cambria Math" w:hAnsi="Cambria Math" w:cstheme="minorHAnsi"/>
                  <w:color w:val="auto"/>
                </w:rPr>
                <m:t>4πR</m:t>
              </m:r>
            </m:num>
            <m:den>
              <m:sSub>
                <m:sSubPr>
                  <m:ctrlPr>
                    <w:rPr>
                      <w:rStyle w:val="nfasisintenso"/>
                      <w:rFonts w:ascii="Cambria Math" w:hAnsi="Cambria Math" w:cstheme="minorHAnsi"/>
                      <w:i w:val="0"/>
                      <w:iCs w:val="0"/>
                      <w:color w:val="auto"/>
                    </w:rPr>
                  </m:ctrlPr>
                </m:sSubPr>
                <m:e>
                  <m:r>
                    <m:rPr>
                      <m:sty m:val="p"/>
                    </m:rPr>
                    <w:rPr>
                      <w:rStyle w:val="nfasisintenso"/>
                      <w:rFonts w:ascii="Cambria Math" w:hAnsi="Cambria Math" w:cstheme="minorHAnsi"/>
                      <w:color w:val="auto"/>
                    </w:rPr>
                    <m:t>λ</m:t>
                  </m:r>
                </m:e>
                <m:sub>
                  <m:r>
                    <m:rPr>
                      <m:sty m:val="p"/>
                    </m:rPr>
                    <w:rPr>
                      <w:rStyle w:val="nfasisintenso"/>
                      <w:rFonts w:ascii="Cambria Math" w:hAnsi="Cambria Math" w:cstheme="minorHAnsi"/>
                      <w:color w:val="auto"/>
                    </w:rPr>
                    <m:t>2</m:t>
                  </m:r>
                </m:sub>
              </m:sSub>
            </m:den>
          </m:f>
          <m:r>
            <m:rPr>
              <m:sty m:val="p"/>
            </m:rPr>
            <w:rPr>
              <w:rStyle w:val="nfasisintenso"/>
              <w:rFonts w:ascii="Cambria Math" w:hAnsi="Cambria Math" w:cstheme="minorHAnsi"/>
              <w:color w:val="auto"/>
            </w:rPr>
            <m:t xml:space="preserve"> =2π→R=</m:t>
          </m:r>
          <m:f>
            <m:fPr>
              <m:ctrlPr>
                <w:rPr>
                  <w:rStyle w:val="nfasisintenso"/>
                  <w:rFonts w:ascii="Cambria Math" w:hAnsi="Cambria Math" w:cstheme="minorHAnsi"/>
                  <w:i w:val="0"/>
                  <w:iCs w:val="0"/>
                  <w:color w:val="auto"/>
                </w:rPr>
              </m:ctrlPr>
            </m:fPr>
            <m:num>
              <m:r>
                <m:rPr>
                  <m:sty m:val="p"/>
                </m:rPr>
                <w:rPr>
                  <w:rStyle w:val="nfasisintenso"/>
                  <w:rFonts w:ascii="Cambria Math" w:hAnsi="Cambria Math" w:cstheme="minorHAnsi"/>
                  <w:color w:val="auto"/>
                </w:rPr>
                <m:t>1</m:t>
              </m:r>
            </m:num>
            <m:den>
              <m:r>
                <m:rPr>
                  <m:sty m:val="p"/>
                </m:rPr>
                <w:rPr>
                  <w:rStyle w:val="nfasisintenso"/>
                  <w:rFonts w:ascii="Cambria Math" w:hAnsi="Cambria Math" w:cstheme="minorHAnsi"/>
                  <w:color w:val="auto"/>
                </w:rPr>
                <m:t>2</m:t>
              </m:r>
            </m:den>
          </m:f>
          <m:r>
            <m:rPr>
              <m:sty m:val="p"/>
            </m:rPr>
            <w:rPr>
              <w:rStyle w:val="nfasisintenso"/>
              <w:rFonts w:ascii="Cambria Math" w:hAnsi="Cambria Math" w:cstheme="minorHAnsi"/>
              <w:color w:val="auto"/>
            </w:rPr>
            <m:t>·</m:t>
          </m:r>
          <m:f>
            <m:fPr>
              <m:ctrlPr>
                <w:rPr>
                  <w:rStyle w:val="nfasisintenso"/>
                  <w:rFonts w:ascii="Cambria Math" w:hAnsi="Cambria Math" w:cstheme="minorHAnsi"/>
                  <w:i w:val="0"/>
                  <w:iCs w:val="0"/>
                  <w:color w:val="auto"/>
                </w:rPr>
              </m:ctrlPr>
            </m:fPr>
            <m:num>
              <m:r>
                <m:rPr>
                  <m:sty m:val="p"/>
                </m:rPr>
                <w:rPr>
                  <w:rStyle w:val="nfasisintenso"/>
                  <w:rFonts w:ascii="Cambria Math" w:hAnsi="Cambria Math" w:cstheme="minorHAnsi"/>
                  <w:color w:val="auto"/>
                </w:rPr>
                <m:t>3·</m:t>
              </m:r>
              <m:sSup>
                <m:sSupPr>
                  <m:ctrlPr>
                    <w:rPr>
                      <w:rStyle w:val="nfasisintenso"/>
                      <w:rFonts w:ascii="Cambria Math" w:hAnsi="Cambria Math" w:cstheme="minorHAnsi"/>
                      <w:i w:val="0"/>
                      <w:iCs w:val="0"/>
                      <w:color w:val="auto"/>
                    </w:rPr>
                  </m:ctrlPr>
                </m:sSupPr>
                <m:e>
                  <m:r>
                    <m:rPr>
                      <m:sty m:val="p"/>
                    </m:rPr>
                    <w:rPr>
                      <w:rStyle w:val="nfasisintenso"/>
                      <w:rFonts w:ascii="Cambria Math" w:hAnsi="Cambria Math" w:cstheme="minorHAnsi"/>
                      <w:color w:val="auto"/>
                    </w:rPr>
                    <m:t>10</m:t>
                  </m:r>
                </m:e>
                <m:sup>
                  <m:r>
                    <m:rPr>
                      <m:sty m:val="p"/>
                    </m:rPr>
                    <w:rPr>
                      <w:rStyle w:val="nfasisintenso"/>
                      <w:rFonts w:ascii="Cambria Math" w:hAnsi="Cambria Math" w:cstheme="minorHAnsi"/>
                      <w:color w:val="auto"/>
                    </w:rPr>
                    <m:t>8</m:t>
                  </m:r>
                </m:sup>
              </m:sSup>
            </m:num>
            <m:den>
              <m:sSub>
                <m:sSubPr>
                  <m:ctrlPr>
                    <w:rPr>
                      <w:rStyle w:val="nfasisintenso"/>
                      <w:rFonts w:ascii="Cambria Math" w:hAnsi="Cambria Math" w:cstheme="minorHAnsi"/>
                      <w:i w:val="0"/>
                      <w:iCs w:val="0"/>
                      <w:color w:val="auto"/>
                    </w:rPr>
                  </m:ctrlPr>
                </m:sSubPr>
                <m:e>
                  <m:r>
                    <m:rPr>
                      <m:sty m:val="p"/>
                    </m:rPr>
                    <w:rPr>
                      <w:rStyle w:val="nfasisintenso"/>
                      <w:rFonts w:ascii="Cambria Math" w:hAnsi="Cambria Math" w:cstheme="minorHAnsi"/>
                      <w:color w:val="auto"/>
                    </w:rPr>
                    <m:t>f</m:t>
                  </m:r>
                </m:e>
                <m:sub>
                  <m:r>
                    <m:rPr>
                      <m:sty m:val="p"/>
                    </m:rPr>
                    <w:rPr>
                      <w:rStyle w:val="nfasisintenso"/>
                      <w:rFonts w:ascii="Cambria Math" w:hAnsi="Cambria Math" w:cstheme="minorHAnsi"/>
                      <w:color w:val="auto"/>
                    </w:rPr>
                    <m:t>1</m:t>
                  </m:r>
                </m:sub>
              </m:sSub>
              <m:r>
                <m:rPr>
                  <m:sty m:val="p"/>
                </m:rPr>
                <w:rPr>
                  <w:rStyle w:val="nfasisintenso"/>
                  <w:rFonts w:ascii="Cambria Math" w:hAnsi="Cambria Math" w:cstheme="minorHAnsi"/>
                  <w:color w:val="auto"/>
                </w:rPr>
                <m:t>-</m:t>
              </m:r>
              <m:sSub>
                <m:sSubPr>
                  <m:ctrlPr>
                    <w:rPr>
                      <w:rStyle w:val="nfasisintenso"/>
                      <w:rFonts w:ascii="Cambria Math" w:hAnsi="Cambria Math" w:cstheme="minorHAnsi"/>
                      <w:i w:val="0"/>
                      <w:iCs w:val="0"/>
                      <w:color w:val="auto"/>
                    </w:rPr>
                  </m:ctrlPr>
                </m:sSubPr>
                <m:e>
                  <m:r>
                    <m:rPr>
                      <m:sty m:val="p"/>
                    </m:rPr>
                    <w:rPr>
                      <w:rStyle w:val="nfasisintenso"/>
                      <w:rFonts w:ascii="Cambria Math" w:hAnsi="Cambria Math" w:cstheme="minorHAnsi"/>
                      <w:color w:val="auto"/>
                    </w:rPr>
                    <m:t>f</m:t>
                  </m:r>
                </m:e>
                <m:sub>
                  <m:r>
                    <m:rPr>
                      <m:sty m:val="p"/>
                    </m:rPr>
                    <w:rPr>
                      <w:rStyle w:val="nfasisintenso"/>
                      <w:rFonts w:ascii="Cambria Math" w:hAnsi="Cambria Math" w:cstheme="minorHAnsi"/>
                      <w:color w:val="auto"/>
                    </w:rPr>
                    <m:t>2</m:t>
                  </m:r>
                </m:sub>
              </m:sSub>
            </m:den>
          </m:f>
        </m:oMath>
      </m:oMathPara>
    </w:p>
    <w:p w14:paraId="68BC5025" w14:textId="77777777" w:rsidR="00AF10ED" w:rsidRPr="00530E8F" w:rsidRDefault="00AF10ED" w:rsidP="00AF10ED">
      <w:pPr>
        <w:rPr>
          <w:rFonts w:cstheme="minorHAnsi"/>
        </w:rPr>
      </w:pPr>
      <w:r w:rsidRPr="00530E8F">
        <w:rPr>
          <w:rFonts w:cstheme="minorHAnsi"/>
        </w:rPr>
        <w:t xml:space="preserve">Las distancias </w:t>
      </w:r>
      <w:r w:rsidR="00681E50" w:rsidRPr="00530E8F">
        <w:rPr>
          <w:rFonts w:cstheme="minorHAnsi"/>
        </w:rPr>
        <w:t>calculadas</w:t>
      </w:r>
      <w:r w:rsidRPr="00530E8F">
        <w:rPr>
          <w:rFonts w:cstheme="minorHAnsi"/>
        </w:rPr>
        <w:t xml:space="preserve"> son:</w:t>
      </w:r>
    </w:p>
    <w:tbl>
      <w:tblPr>
        <w:tblStyle w:val="Tablanormal3"/>
        <w:tblW w:w="0" w:type="auto"/>
        <w:tblLook w:val="04A0" w:firstRow="1" w:lastRow="0" w:firstColumn="1" w:lastColumn="0" w:noHBand="0" w:noVBand="1"/>
      </w:tblPr>
      <w:tblGrid>
        <w:gridCol w:w="1394"/>
        <w:gridCol w:w="1394"/>
        <w:gridCol w:w="1394"/>
        <w:gridCol w:w="1394"/>
        <w:gridCol w:w="1394"/>
        <w:gridCol w:w="1394"/>
      </w:tblGrid>
      <w:tr w:rsidR="00947A50" w:rsidRPr="00530E8F" w14:paraId="3F452AA2" w14:textId="77777777" w:rsidTr="00F439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4" w:type="dxa"/>
          </w:tcPr>
          <w:p w14:paraId="1B5B8F82" w14:textId="77777777" w:rsidR="00947A50" w:rsidRPr="00530E8F" w:rsidRDefault="00947A50" w:rsidP="00AF10ED">
            <w:pPr>
              <w:rPr>
                <w:rFonts w:cstheme="minorHAnsi"/>
                <w:iCs/>
              </w:rPr>
            </w:pPr>
            <w:r w:rsidRPr="00530E8F">
              <w:rPr>
                <w:rFonts w:cstheme="minorHAnsi"/>
                <w:iCs/>
              </w:rPr>
              <w:t>BLANCO</w:t>
            </w:r>
          </w:p>
        </w:tc>
        <w:tc>
          <w:tcPr>
            <w:tcW w:w="1394" w:type="dxa"/>
          </w:tcPr>
          <w:p w14:paraId="229D2F91" w14:textId="77777777" w:rsidR="00947A50" w:rsidRPr="00530E8F" w:rsidRDefault="00947A50" w:rsidP="00AF10ED">
            <w:pPr>
              <w:cnfStyle w:val="100000000000" w:firstRow="1" w:lastRow="0" w:firstColumn="0" w:lastColumn="0" w:oddVBand="0" w:evenVBand="0" w:oddHBand="0" w:evenHBand="0" w:firstRowFirstColumn="0" w:firstRowLastColumn="0" w:lastRowFirstColumn="0" w:lastRowLastColumn="0"/>
              <w:rPr>
                <w:rFonts w:cstheme="minorHAnsi"/>
                <w:iCs/>
              </w:rPr>
            </w:pPr>
            <w:r w:rsidRPr="00530E8F">
              <w:rPr>
                <w:rFonts w:cstheme="minorHAnsi"/>
                <w:iCs/>
              </w:rPr>
              <w:t>Número de Máximos</w:t>
            </w:r>
          </w:p>
        </w:tc>
        <w:tc>
          <w:tcPr>
            <w:tcW w:w="1394" w:type="dxa"/>
          </w:tcPr>
          <w:p w14:paraId="03369024" w14:textId="77777777" w:rsidR="00947A50" w:rsidRPr="00530E8F" w:rsidRDefault="00947A50" w:rsidP="00AF10ED">
            <w:pPr>
              <w:cnfStyle w:val="100000000000" w:firstRow="1" w:lastRow="0" w:firstColumn="0" w:lastColumn="0" w:oddVBand="0" w:evenVBand="0" w:oddHBand="0" w:evenHBand="0" w:firstRowFirstColumn="0" w:firstRowLastColumn="0" w:lastRowFirstColumn="0" w:lastRowLastColumn="0"/>
              <w:rPr>
                <w:rFonts w:cstheme="minorHAnsi"/>
                <w:iCs/>
              </w:rPr>
            </w:pPr>
            <w:r w:rsidRPr="00530E8F">
              <w:rPr>
                <w:rFonts w:cstheme="minorHAnsi"/>
                <w:iCs/>
              </w:rPr>
              <w:t>Frecuencia Inicial (MHz)</w:t>
            </w:r>
          </w:p>
        </w:tc>
        <w:tc>
          <w:tcPr>
            <w:tcW w:w="1394" w:type="dxa"/>
          </w:tcPr>
          <w:p w14:paraId="5F446CF9" w14:textId="77777777" w:rsidR="00947A50" w:rsidRPr="00530E8F" w:rsidRDefault="00947A50" w:rsidP="00AF10ED">
            <w:pPr>
              <w:cnfStyle w:val="100000000000" w:firstRow="1" w:lastRow="0" w:firstColumn="0" w:lastColumn="0" w:oddVBand="0" w:evenVBand="0" w:oddHBand="0" w:evenHBand="0" w:firstRowFirstColumn="0" w:firstRowLastColumn="0" w:lastRowFirstColumn="0" w:lastRowLastColumn="0"/>
              <w:rPr>
                <w:rFonts w:cstheme="minorHAnsi"/>
                <w:iCs/>
              </w:rPr>
            </w:pPr>
            <w:r w:rsidRPr="00530E8F">
              <w:rPr>
                <w:rFonts w:cstheme="minorHAnsi"/>
                <w:iCs/>
              </w:rPr>
              <w:t>Frecuencia fina (MHz)</w:t>
            </w:r>
          </w:p>
        </w:tc>
        <w:tc>
          <w:tcPr>
            <w:tcW w:w="1394" w:type="dxa"/>
          </w:tcPr>
          <w:p w14:paraId="5F1579A1" w14:textId="77777777" w:rsidR="00947A50" w:rsidRPr="00530E8F" w:rsidRDefault="00947A50" w:rsidP="00AF10ED">
            <w:pPr>
              <w:cnfStyle w:val="100000000000" w:firstRow="1" w:lastRow="0" w:firstColumn="0" w:lastColumn="0" w:oddVBand="0" w:evenVBand="0" w:oddHBand="0" w:evenHBand="0" w:firstRowFirstColumn="0" w:firstRowLastColumn="0" w:lastRowFirstColumn="0" w:lastRowLastColumn="0"/>
              <w:rPr>
                <w:rFonts w:cstheme="minorHAnsi"/>
                <w:iCs/>
              </w:rPr>
            </w:pPr>
            <w:r w:rsidRPr="00530E8F">
              <w:rPr>
                <w:rFonts w:cstheme="minorHAnsi"/>
                <w:iCs/>
              </w:rPr>
              <w:t>Incr de Frecuencia (MHz)</w:t>
            </w:r>
          </w:p>
        </w:tc>
        <w:tc>
          <w:tcPr>
            <w:tcW w:w="1394" w:type="dxa"/>
          </w:tcPr>
          <w:p w14:paraId="55E7F8EB" w14:textId="77777777" w:rsidR="00947A50" w:rsidRPr="00530E8F" w:rsidRDefault="00947A50" w:rsidP="00AF10ED">
            <w:pPr>
              <w:cnfStyle w:val="100000000000" w:firstRow="1" w:lastRow="0" w:firstColumn="0" w:lastColumn="0" w:oddVBand="0" w:evenVBand="0" w:oddHBand="0" w:evenHBand="0" w:firstRowFirstColumn="0" w:firstRowLastColumn="0" w:lastRowFirstColumn="0" w:lastRowLastColumn="0"/>
              <w:rPr>
                <w:rFonts w:cstheme="minorHAnsi"/>
                <w:iCs/>
              </w:rPr>
            </w:pPr>
            <w:r w:rsidRPr="00530E8F">
              <w:rPr>
                <w:rFonts w:cstheme="minorHAnsi"/>
                <w:iCs/>
              </w:rPr>
              <w:t>Distancia (m)</w:t>
            </w:r>
          </w:p>
        </w:tc>
      </w:tr>
      <w:tr w:rsidR="00947A50" w:rsidRPr="00530E8F" w14:paraId="3580EE3F" w14:textId="77777777" w:rsidTr="00F43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dxa"/>
          </w:tcPr>
          <w:p w14:paraId="5B816BD5" w14:textId="77777777" w:rsidR="00947A50" w:rsidRPr="00530E8F" w:rsidRDefault="00947A50" w:rsidP="00AF10ED">
            <w:pPr>
              <w:rPr>
                <w:rFonts w:cstheme="minorHAnsi"/>
                <w:iCs/>
              </w:rPr>
            </w:pPr>
            <w:r w:rsidRPr="00530E8F">
              <w:rPr>
                <w:rFonts w:cstheme="minorHAnsi"/>
                <w:iCs/>
              </w:rPr>
              <w:t>Blanco nº1</w:t>
            </w:r>
          </w:p>
        </w:tc>
        <w:tc>
          <w:tcPr>
            <w:tcW w:w="1394" w:type="dxa"/>
          </w:tcPr>
          <w:p w14:paraId="0F12A233" w14:textId="77777777" w:rsidR="00947A50" w:rsidRPr="00530E8F" w:rsidRDefault="00622FB6" w:rsidP="00AF10ED">
            <w:pPr>
              <w:cnfStyle w:val="000000100000" w:firstRow="0" w:lastRow="0" w:firstColumn="0" w:lastColumn="0" w:oddVBand="0" w:evenVBand="0" w:oddHBand="1" w:evenHBand="0" w:firstRowFirstColumn="0" w:firstRowLastColumn="0" w:lastRowFirstColumn="0" w:lastRowLastColumn="0"/>
              <w:rPr>
                <w:rFonts w:cstheme="minorHAnsi"/>
                <w:iCs/>
              </w:rPr>
            </w:pPr>
            <w:r w:rsidRPr="00530E8F">
              <w:rPr>
                <w:rFonts w:cstheme="minorHAnsi"/>
                <w:iCs/>
              </w:rPr>
              <w:t>1</w:t>
            </w:r>
            <w:r w:rsidR="00947A50" w:rsidRPr="00530E8F">
              <w:rPr>
                <w:rFonts w:cstheme="minorHAnsi"/>
                <w:iCs/>
              </w:rPr>
              <w:t xml:space="preserve"> periodo</w:t>
            </w:r>
          </w:p>
        </w:tc>
        <w:tc>
          <w:tcPr>
            <w:tcW w:w="1394" w:type="dxa"/>
          </w:tcPr>
          <w:p w14:paraId="58E52D82" w14:textId="77777777" w:rsidR="00947A50" w:rsidRPr="00530E8F" w:rsidRDefault="00947A50" w:rsidP="00AF10ED">
            <w:pPr>
              <w:cnfStyle w:val="000000100000" w:firstRow="0" w:lastRow="0" w:firstColumn="0" w:lastColumn="0" w:oddVBand="0" w:evenVBand="0" w:oddHBand="1" w:evenHBand="0" w:firstRowFirstColumn="0" w:firstRowLastColumn="0" w:lastRowFirstColumn="0" w:lastRowLastColumn="0"/>
              <w:rPr>
                <w:rFonts w:cstheme="minorHAnsi"/>
                <w:iCs/>
              </w:rPr>
            </w:pPr>
            <w:r w:rsidRPr="00530E8F">
              <w:rPr>
                <w:rFonts w:cstheme="minorHAnsi"/>
                <w:iCs/>
              </w:rPr>
              <w:t>9001.1</w:t>
            </w:r>
          </w:p>
        </w:tc>
        <w:tc>
          <w:tcPr>
            <w:tcW w:w="1394" w:type="dxa"/>
          </w:tcPr>
          <w:p w14:paraId="6B0FA9CB" w14:textId="77777777" w:rsidR="00947A50" w:rsidRPr="00530E8F" w:rsidRDefault="00947A50" w:rsidP="00AF10ED">
            <w:pPr>
              <w:cnfStyle w:val="000000100000" w:firstRow="0" w:lastRow="0" w:firstColumn="0" w:lastColumn="0" w:oddVBand="0" w:evenVBand="0" w:oddHBand="1" w:evenHBand="0" w:firstRowFirstColumn="0" w:firstRowLastColumn="0" w:lastRowFirstColumn="0" w:lastRowLastColumn="0"/>
              <w:rPr>
                <w:rFonts w:cstheme="minorHAnsi"/>
                <w:iCs/>
              </w:rPr>
            </w:pPr>
            <w:r w:rsidRPr="00530E8F">
              <w:rPr>
                <w:rFonts w:cstheme="minorHAnsi"/>
                <w:iCs/>
              </w:rPr>
              <w:t>9058</w:t>
            </w:r>
          </w:p>
        </w:tc>
        <w:tc>
          <w:tcPr>
            <w:tcW w:w="1394" w:type="dxa"/>
          </w:tcPr>
          <w:p w14:paraId="52F1BB38" w14:textId="77777777" w:rsidR="00947A50" w:rsidRPr="00530E8F" w:rsidRDefault="00622FB6" w:rsidP="00AF10ED">
            <w:pPr>
              <w:cnfStyle w:val="000000100000" w:firstRow="0" w:lastRow="0" w:firstColumn="0" w:lastColumn="0" w:oddVBand="0" w:evenVBand="0" w:oddHBand="1" w:evenHBand="0" w:firstRowFirstColumn="0" w:firstRowLastColumn="0" w:lastRowFirstColumn="0" w:lastRowLastColumn="0"/>
              <w:rPr>
                <w:rFonts w:cstheme="minorHAnsi"/>
                <w:iCs/>
              </w:rPr>
            </w:pPr>
            <w:r w:rsidRPr="00530E8F">
              <w:rPr>
                <w:rFonts w:cstheme="minorHAnsi"/>
                <w:iCs/>
              </w:rPr>
              <w:t>56.9</w:t>
            </w:r>
          </w:p>
        </w:tc>
        <w:tc>
          <w:tcPr>
            <w:tcW w:w="1394" w:type="dxa"/>
          </w:tcPr>
          <w:p w14:paraId="1EA83188" w14:textId="77777777" w:rsidR="00947A50" w:rsidRPr="00530E8F" w:rsidRDefault="00622FB6" w:rsidP="00AF10ED">
            <w:pPr>
              <w:cnfStyle w:val="000000100000" w:firstRow="0" w:lastRow="0" w:firstColumn="0" w:lastColumn="0" w:oddVBand="0" w:evenVBand="0" w:oddHBand="1" w:evenHBand="0" w:firstRowFirstColumn="0" w:firstRowLastColumn="0" w:lastRowFirstColumn="0" w:lastRowLastColumn="0"/>
              <w:rPr>
                <w:rFonts w:cstheme="minorHAnsi"/>
                <w:iCs/>
              </w:rPr>
            </w:pPr>
            <w:r w:rsidRPr="00530E8F">
              <w:rPr>
                <w:rFonts w:cstheme="minorHAnsi"/>
                <w:iCs/>
              </w:rPr>
              <w:t>2.63</w:t>
            </w:r>
          </w:p>
        </w:tc>
      </w:tr>
      <w:tr w:rsidR="00947A50" w:rsidRPr="00530E8F" w14:paraId="0751E743" w14:textId="77777777" w:rsidTr="00F439D5">
        <w:tc>
          <w:tcPr>
            <w:cnfStyle w:val="001000000000" w:firstRow="0" w:lastRow="0" w:firstColumn="1" w:lastColumn="0" w:oddVBand="0" w:evenVBand="0" w:oddHBand="0" w:evenHBand="0" w:firstRowFirstColumn="0" w:firstRowLastColumn="0" w:lastRowFirstColumn="0" w:lastRowLastColumn="0"/>
            <w:tcW w:w="1394" w:type="dxa"/>
          </w:tcPr>
          <w:p w14:paraId="2E40B770" w14:textId="77777777" w:rsidR="00947A50" w:rsidRPr="00530E8F" w:rsidRDefault="00947A50" w:rsidP="00AF10ED">
            <w:pPr>
              <w:rPr>
                <w:rFonts w:cstheme="minorHAnsi"/>
                <w:iCs/>
              </w:rPr>
            </w:pPr>
            <w:r w:rsidRPr="00530E8F">
              <w:rPr>
                <w:rFonts w:cstheme="minorHAnsi"/>
                <w:iCs/>
              </w:rPr>
              <w:t>PRG</w:t>
            </w:r>
          </w:p>
        </w:tc>
        <w:tc>
          <w:tcPr>
            <w:tcW w:w="1394" w:type="dxa"/>
          </w:tcPr>
          <w:p w14:paraId="03CA0148" w14:textId="77777777" w:rsidR="00947A50" w:rsidRPr="00530E8F" w:rsidRDefault="00622FB6" w:rsidP="00AF10ED">
            <w:pPr>
              <w:cnfStyle w:val="000000000000" w:firstRow="0" w:lastRow="0" w:firstColumn="0" w:lastColumn="0" w:oddVBand="0" w:evenVBand="0" w:oddHBand="0" w:evenHBand="0" w:firstRowFirstColumn="0" w:firstRowLastColumn="0" w:lastRowFirstColumn="0" w:lastRowLastColumn="0"/>
              <w:rPr>
                <w:rFonts w:cstheme="minorHAnsi"/>
                <w:iCs/>
              </w:rPr>
            </w:pPr>
            <w:r w:rsidRPr="00530E8F">
              <w:rPr>
                <w:rFonts w:cstheme="minorHAnsi"/>
                <w:iCs/>
              </w:rPr>
              <w:t>1</w:t>
            </w:r>
            <w:r w:rsidR="00947A50" w:rsidRPr="00530E8F">
              <w:rPr>
                <w:rFonts w:cstheme="minorHAnsi"/>
                <w:iCs/>
              </w:rPr>
              <w:t xml:space="preserve"> periodo</w:t>
            </w:r>
          </w:p>
        </w:tc>
        <w:tc>
          <w:tcPr>
            <w:tcW w:w="1394" w:type="dxa"/>
          </w:tcPr>
          <w:p w14:paraId="779FE678" w14:textId="77777777" w:rsidR="00947A50" w:rsidRPr="00530E8F" w:rsidRDefault="00947A50" w:rsidP="00AF10ED">
            <w:pPr>
              <w:cnfStyle w:val="000000000000" w:firstRow="0" w:lastRow="0" w:firstColumn="0" w:lastColumn="0" w:oddVBand="0" w:evenVBand="0" w:oddHBand="0" w:evenHBand="0" w:firstRowFirstColumn="0" w:firstRowLastColumn="0" w:lastRowFirstColumn="0" w:lastRowLastColumn="0"/>
              <w:rPr>
                <w:rFonts w:cstheme="minorHAnsi"/>
                <w:iCs/>
              </w:rPr>
            </w:pPr>
            <w:r w:rsidRPr="00530E8F">
              <w:rPr>
                <w:rFonts w:cstheme="minorHAnsi"/>
                <w:iCs/>
              </w:rPr>
              <w:t>9008.1</w:t>
            </w:r>
          </w:p>
        </w:tc>
        <w:tc>
          <w:tcPr>
            <w:tcW w:w="1394" w:type="dxa"/>
          </w:tcPr>
          <w:p w14:paraId="4C597617" w14:textId="77777777" w:rsidR="00947A50" w:rsidRPr="00530E8F" w:rsidRDefault="00947A50" w:rsidP="00AF10ED">
            <w:pPr>
              <w:cnfStyle w:val="000000000000" w:firstRow="0" w:lastRow="0" w:firstColumn="0" w:lastColumn="0" w:oddVBand="0" w:evenVBand="0" w:oddHBand="0" w:evenHBand="0" w:firstRowFirstColumn="0" w:firstRowLastColumn="0" w:lastRowFirstColumn="0" w:lastRowLastColumn="0"/>
              <w:rPr>
                <w:rFonts w:cstheme="minorHAnsi"/>
                <w:iCs/>
              </w:rPr>
            </w:pPr>
            <w:r w:rsidRPr="00530E8F">
              <w:rPr>
                <w:rFonts w:cstheme="minorHAnsi"/>
                <w:iCs/>
              </w:rPr>
              <w:t>9028</w:t>
            </w:r>
          </w:p>
        </w:tc>
        <w:tc>
          <w:tcPr>
            <w:tcW w:w="1394" w:type="dxa"/>
          </w:tcPr>
          <w:p w14:paraId="1F142ACC" w14:textId="77777777" w:rsidR="00947A50" w:rsidRPr="00530E8F" w:rsidRDefault="00622FB6" w:rsidP="00AF10ED">
            <w:pPr>
              <w:cnfStyle w:val="000000000000" w:firstRow="0" w:lastRow="0" w:firstColumn="0" w:lastColumn="0" w:oddVBand="0" w:evenVBand="0" w:oddHBand="0" w:evenHBand="0" w:firstRowFirstColumn="0" w:firstRowLastColumn="0" w:lastRowFirstColumn="0" w:lastRowLastColumn="0"/>
              <w:rPr>
                <w:rFonts w:cstheme="minorHAnsi"/>
                <w:iCs/>
              </w:rPr>
            </w:pPr>
            <w:r w:rsidRPr="00530E8F">
              <w:rPr>
                <w:rFonts w:cstheme="minorHAnsi"/>
                <w:iCs/>
              </w:rPr>
              <w:t>19.9</w:t>
            </w:r>
          </w:p>
        </w:tc>
        <w:tc>
          <w:tcPr>
            <w:tcW w:w="1394" w:type="dxa"/>
          </w:tcPr>
          <w:p w14:paraId="63BA90CD" w14:textId="77777777" w:rsidR="00947A50" w:rsidRPr="00530E8F" w:rsidRDefault="00622FB6" w:rsidP="00AF10ED">
            <w:pPr>
              <w:cnfStyle w:val="000000000000" w:firstRow="0" w:lastRow="0" w:firstColumn="0" w:lastColumn="0" w:oddVBand="0" w:evenVBand="0" w:oddHBand="0" w:evenHBand="0" w:firstRowFirstColumn="0" w:firstRowLastColumn="0" w:lastRowFirstColumn="0" w:lastRowLastColumn="0"/>
              <w:rPr>
                <w:rFonts w:cstheme="minorHAnsi"/>
                <w:iCs/>
              </w:rPr>
            </w:pPr>
            <w:r w:rsidRPr="00530E8F">
              <w:rPr>
                <w:rFonts w:cstheme="minorHAnsi"/>
                <w:iCs/>
              </w:rPr>
              <w:t>7.53</w:t>
            </w:r>
          </w:p>
        </w:tc>
      </w:tr>
      <w:tr w:rsidR="00947A50" w:rsidRPr="00530E8F" w14:paraId="1129DA44" w14:textId="77777777" w:rsidTr="00F439D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394" w:type="dxa"/>
          </w:tcPr>
          <w:p w14:paraId="6C21A032" w14:textId="77777777" w:rsidR="00947A50" w:rsidRPr="00530E8F" w:rsidRDefault="00947A50" w:rsidP="00AF10ED">
            <w:pPr>
              <w:rPr>
                <w:rFonts w:cstheme="minorHAnsi"/>
                <w:iCs/>
              </w:rPr>
            </w:pPr>
            <w:r w:rsidRPr="00530E8F">
              <w:rPr>
                <w:rFonts w:cstheme="minorHAnsi"/>
                <w:iCs/>
              </w:rPr>
              <w:t>Pared</w:t>
            </w:r>
          </w:p>
        </w:tc>
        <w:tc>
          <w:tcPr>
            <w:tcW w:w="1394" w:type="dxa"/>
          </w:tcPr>
          <w:p w14:paraId="610B9A78" w14:textId="77777777" w:rsidR="00947A50" w:rsidRPr="00530E8F" w:rsidRDefault="00947A50" w:rsidP="00AF10ED">
            <w:pPr>
              <w:cnfStyle w:val="000000100000" w:firstRow="0" w:lastRow="0" w:firstColumn="0" w:lastColumn="0" w:oddVBand="0" w:evenVBand="0" w:oddHBand="1" w:evenHBand="0" w:firstRowFirstColumn="0" w:firstRowLastColumn="0" w:lastRowFirstColumn="0" w:lastRowLastColumn="0"/>
              <w:rPr>
                <w:rFonts w:cstheme="minorHAnsi"/>
                <w:iCs/>
              </w:rPr>
            </w:pPr>
            <w:r w:rsidRPr="00530E8F">
              <w:rPr>
                <w:rFonts w:cstheme="minorHAnsi"/>
                <w:iCs/>
              </w:rPr>
              <w:t>5 periodos</w:t>
            </w:r>
          </w:p>
        </w:tc>
        <w:tc>
          <w:tcPr>
            <w:tcW w:w="1394" w:type="dxa"/>
          </w:tcPr>
          <w:p w14:paraId="1531D4A0" w14:textId="77777777" w:rsidR="00947A50" w:rsidRPr="00530E8F" w:rsidRDefault="00947A50" w:rsidP="00AF10ED">
            <w:pPr>
              <w:cnfStyle w:val="000000100000" w:firstRow="0" w:lastRow="0" w:firstColumn="0" w:lastColumn="0" w:oddVBand="0" w:evenVBand="0" w:oddHBand="1" w:evenHBand="0" w:firstRowFirstColumn="0" w:firstRowLastColumn="0" w:lastRowFirstColumn="0" w:lastRowLastColumn="0"/>
              <w:rPr>
                <w:rFonts w:cstheme="minorHAnsi"/>
                <w:iCs/>
              </w:rPr>
            </w:pPr>
            <w:r w:rsidRPr="00530E8F">
              <w:rPr>
                <w:rFonts w:cstheme="minorHAnsi"/>
                <w:iCs/>
              </w:rPr>
              <w:t>9105</w:t>
            </w:r>
          </w:p>
        </w:tc>
        <w:tc>
          <w:tcPr>
            <w:tcW w:w="1394" w:type="dxa"/>
          </w:tcPr>
          <w:p w14:paraId="33B6A83C" w14:textId="77777777" w:rsidR="00947A50" w:rsidRPr="00530E8F" w:rsidRDefault="00947A50" w:rsidP="00AF10ED">
            <w:pPr>
              <w:cnfStyle w:val="000000100000" w:firstRow="0" w:lastRow="0" w:firstColumn="0" w:lastColumn="0" w:oddVBand="0" w:evenVBand="0" w:oddHBand="1" w:evenHBand="0" w:firstRowFirstColumn="0" w:firstRowLastColumn="0" w:lastRowFirstColumn="0" w:lastRowLastColumn="0"/>
              <w:rPr>
                <w:rFonts w:cstheme="minorHAnsi"/>
                <w:iCs/>
              </w:rPr>
            </w:pPr>
            <w:r w:rsidRPr="00530E8F">
              <w:rPr>
                <w:rFonts w:cstheme="minorHAnsi"/>
                <w:iCs/>
              </w:rPr>
              <w:t>9013</w:t>
            </w:r>
          </w:p>
        </w:tc>
        <w:tc>
          <w:tcPr>
            <w:tcW w:w="1394" w:type="dxa"/>
          </w:tcPr>
          <w:p w14:paraId="0160E2C9" w14:textId="77777777" w:rsidR="00947A50" w:rsidRPr="00530E8F" w:rsidRDefault="00622FB6" w:rsidP="00AF10ED">
            <w:pPr>
              <w:cnfStyle w:val="000000100000" w:firstRow="0" w:lastRow="0" w:firstColumn="0" w:lastColumn="0" w:oddVBand="0" w:evenVBand="0" w:oddHBand="1" w:evenHBand="0" w:firstRowFirstColumn="0" w:firstRowLastColumn="0" w:lastRowFirstColumn="0" w:lastRowLastColumn="0"/>
              <w:rPr>
                <w:rFonts w:cstheme="minorHAnsi"/>
                <w:iCs/>
              </w:rPr>
            </w:pPr>
            <w:r w:rsidRPr="00530E8F">
              <w:rPr>
                <w:rFonts w:cstheme="minorHAnsi"/>
                <w:iCs/>
              </w:rPr>
              <w:t>9</w:t>
            </w:r>
          </w:p>
        </w:tc>
        <w:tc>
          <w:tcPr>
            <w:tcW w:w="1394" w:type="dxa"/>
          </w:tcPr>
          <w:p w14:paraId="7CE8FC74" w14:textId="77777777" w:rsidR="00947A50" w:rsidRPr="00530E8F" w:rsidRDefault="00622FB6" w:rsidP="00AF10ED">
            <w:pPr>
              <w:cnfStyle w:val="000000100000" w:firstRow="0" w:lastRow="0" w:firstColumn="0" w:lastColumn="0" w:oddVBand="0" w:evenVBand="0" w:oddHBand="1" w:evenHBand="0" w:firstRowFirstColumn="0" w:firstRowLastColumn="0" w:lastRowFirstColumn="0" w:lastRowLastColumn="0"/>
              <w:rPr>
                <w:rFonts w:cstheme="minorHAnsi"/>
                <w:iCs/>
              </w:rPr>
            </w:pPr>
            <w:r w:rsidRPr="00530E8F">
              <w:rPr>
                <w:rFonts w:cstheme="minorHAnsi"/>
                <w:iCs/>
              </w:rPr>
              <w:t>8.15</w:t>
            </w:r>
          </w:p>
        </w:tc>
      </w:tr>
    </w:tbl>
    <w:p w14:paraId="0DA725EB" w14:textId="77777777" w:rsidR="003350E3" w:rsidRPr="00530E8F" w:rsidRDefault="003350E3" w:rsidP="00AF10ED">
      <w:pPr>
        <w:rPr>
          <w:rFonts w:cstheme="minorHAnsi"/>
        </w:rPr>
      </w:pPr>
    </w:p>
    <w:p w14:paraId="60665939" w14:textId="77777777" w:rsidR="00B50C9F" w:rsidRPr="00530E8F" w:rsidRDefault="00410FB0" w:rsidP="003350E3">
      <w:pPr>
        <w:rPr>
          <w:rFonts w:cstheme="minorHAnsi"/>
          <w:b/>
          <w:i/>
          <w:u w:val="single"/>
        </w:rPr>
      </w:pPr>
      <w:r w:rsidRPr="00530E8F">
        <w:rPr>
          <w:rFonts w:cstheme="minorHAnsi"/>
          <w:b/>
          <w:i/>
          <w:u w:val="single"/>
        </w:rPr>
        <w:t xml:space="preserve">Sabiendo que la representación A-SCOPE en el osciloscopio es de un margen de distancias de 7.2m, diez cuadros del osciloscopio, compruebe que el diferencial de distancias es más o menos correcto, y justifique los cálculos realizados. </w:t>
      </w:r>
    </w:p>
    <w:p w14:paraId="5179CA08" w14:textId="77777777" w:rsidR="00325F3A" w:rsidRDefault="00350015" w:rsidP="003350E3">
      <w:pPr>
        <w:rPr>
          <w:ins w:id="2" w:author="daniel.montesano.martinez@alumnos.upm.es" w:date="2017-12-02T17:13:00Z"/>
          <w:rFonts w:cstheme="minorHAnsi"/>
        </w:rPr>
      </w:pPr>
      <w:r w:rsidRPr="00530E8F">
        <w:rPr>
          <w:rFonts w:cstheme="minorHAnsi"/>
        </w:rPr>
        <w:t>Las primeras medidas no son muy exactas al no tener en cuenta un mayor número de máximos para poder reducir el error cometido en encontrar la frecuencia de los máximos. El primer eco corresponde al eco del circulador</w:t>
      </w:r>
      <w:r w:rsidR="00521857" w:rsidRPr="00530E8F">
        <w:rPr>
          <w:rFonts w:cstheme="minorHAnsi"/>
        </w:rPr>
        <w:t>, el error cometido es alto ya que la longitud del cable son 2 metros.</w:t>
      </w:r>
    </w:p>
    <w:p w14:paraId="48486514" w14:textId="77777777" w:rsidR="00B506E0" w:rsidRPr="00530E8F" w:rsidRDefault="00B506E0" w:rsidP="003350E3">
      <w:pPr>
        <w:rPr>
          <w:rFonts w:cstheme="minorHAnsi"/>
        </w:rPr>
      </w:pPr>
      <w:ins w:id="3" w:author="daniel.montesano.martinez@alumnos.upm.es" w:date="2017-12-02T17:13:00Z">
        <w:r>
          <w:rPr>
            <w:rFonts w:cstheme="minorHAnsi"/>
          </w:rPr>
          <w:t>La distancia de la antena a la pared</w:t>
        </w:r>
      </w:ins>
      <w:ins w:id="4" w:author="daniel.montesano.martinez@alumnos.upm.es" w:date="2017-12-02T17:14:00Z">
        <w:r>
          <w:rPr>
            <w:rFonts w:cstheme="minorHAnsi"/>
          </w:rPr>
          <w:t xml:space="preserve"> es de 3.07m. </w:t>
        </w:r>
      </w:ins>
      <w:ins w:id="5" w:author="daniel.montesano.martinez@alumnos.upm.es" w:date="2017-12-02T17:17:00Z">
        <w:r w:rsidR="0073125A">
          <w:rPr>
            <w:rFonts w:cstheme="minorHAnsi"/>
          </w:rPr>
          <w:t>Teniendo</w:t>
        </w:r>
      </w:ins>
      <w:ins w:id="6" w:author="daniel.montesano.martinez@alumnos.upm.es" w:date="2017-12-02T17:14:00Z">
        <w:r>
          <w:rPr>
            <w:rFonts w:cstheme="minorHAnsi"/>
          </w:rPr>
          <w:t xml:space="preserve"> en cuenta la longitud de 2 metros de los cables, la distancia del alimentador al reflector (40cm) y </w:t>
        </w:r>
      </w:ins>
      <w:ins w:id="7" w:author="daniel.montesano.martinez@alumnos.upm.es" w:date="2017-12-02T17:16:00Z">
        <w:r w:rsidR="0073125A">
          <w:rPr>
            <w:rFonts w:cstheme="minorHAnsi"/>
          </w:rPr>
          <w:t xml:space="preserve">lo que recorre dentro de la antena y el </w:t>
        </w:r>
        <w:proofErr w:type="spellStart"/>
        <w:r w:rsidR="0073125A">
          <w:rPr>
            <w:rFonts w:cstheme="minorHAnsi"/>
          </w:rPr>
          <w:t>circulador</w:t>
        </w:r>
        <w:proofErr w:type="spellEnd"/>
        <w:r w:rsidR="0073125A">
          <w:rPr>
            <w:rFonts w:cstheme="minorHAnsi"/>
          </w:rPr>
          <w:t>, el recorrido de la señal hasta la pared es cercano a los 8m.</w:t>
        </w:r>
      </w:ins>
    </w:p>
    <w:p w14:paraId="1C5A97BE" w14:textId="77777777" w:rsidR="00645757" w:rsidRPr="005200BB" w:rsidDel="0073125A" w:rsidRDefault="005200BB" w:rsidP="005200BB">
      <w:pPr>
        <w:tabs>
          <w:tab w:val="left" w:pos="1035"/>
        </w:tabs>
        <w:rPr>
          <w:del w:id="8" w:author="daniel.montesano.martinez@alumnos.upm.es" w:date="2017-12-02T17:20:00Z"/>
          <w:rFonts w:cstheme="minorHAnsi"/>
          <w:color w:val="FF0000"/>
        </w:rPr>
      </w:pPr>
      <w:del w:id="9" w:author="daniel.montesano.martinez@alumnos.upm.es" w:date="2017-12-02T17:20:00Z">
        <w:r w:rsidDel="0073125A">
          <w:rPr>
            <w:rFonts w:cstheme="minorHAnsi"/>
            <w:color w:val="FF0000"/>
          </w:rPr>
          <w:tab/>
          <w:delText>Pared 3.07m</w:delText>
        </w:r>
      </w:del>
    </w:p>
    <w:p w14:paraId="5A7C27F1" w14:textId="77777777" w:rsidR="006B190C" w:rsidRPr="00530E8F" w:rsidRDefault="006B190C" w:rsidP="006B190C">
      <w:pPr>
        <w:rPr>
          <w:rFonts w:cstheme="minorHAnsi"/>
        </w:rPr>
      </w:pPr>
      <w:proofErr w:type="spellStart"/>
      <w:r w:rsidRPr="00530E8F">
        <w:rPr>
          <w:rFonts w:cstheme="minorHAnsi"/>
        </w:rPr>
        <w:t>fs</w:t>
      </w:r>
      <w:proofErr w:type="spellEnd"/>
      <w:r w:rsidRPr="00530E8F">
        <w:rPr>
          <w:rFonts w:cstheme="minorHAnsi"/>
        </w:rPr>
        <w:t xml:space="preserve">= 500 </w:t>
      </w:r>
      <w:proofErr w:type="gramStart"/>
      <w:r w:rsidRPr="00530E8F">
        <w:rPr>
          <w:rFonts w:cstheme="minorHAnsi"/>
        </w:rPr>
        <w:t>kHz ;</w:t>
      </w:r>
      <w:proofErr w:type="gramEnd"/>
      <w:r w:rsidRPr="00530E8F">
        <w:rPr>
          <w:rFonts w:cstheme="minorHAnsi"/>
        </w:rPr>
        <w:t xml:space="preserve"> 10 </w:t>
      </w:r>
      <w:proofErr w:type="spellStart"/>
      <w:r w:rsidRPr="00530E8F">
        <w:rPr>
          <w:rFonts w:cstheme="minorHAnsi"/>
        </w:rPr>
        <w:t>Mmuestras</w:t>
      </w:r>
      <w:proofErr w:type="spellEnd"/>
      <w:r w:rsidRPr="00530E8F">
        <w:rPr>
          <w:rFonts w:cstheme="minorHAnsi"/>
        </w:rPr>
        <w:t>; 20 s de captura.</w:t>
      </w:r>
    </w:p>
    <w:p w14:paraId="6815332C" w14:textId="77777777" w:rsidR="006B190C" w:rsidRPr="00530E8F" w:rsidRDefault="006B190C" w:rsidP="003350E3">
      <w:pPr>
        <w:rPr>
          <w:rFonts w:cstheme="minorHAnsi"/>
          <w:b/>
          <w:u w:val="single"/>
        </w:rPr>
      </w:pPr>
      <w:r w:rsidRPr="00530E8F">
        <w:rPr>
          <w:rFonts w:cstheme="minorHAnsi"/>
          <w:b/>
          <w:u w:val="single"/>
        </w:rPr>
        <w:lastRenderedPageBreak/>
        <w:t xml:space="preserve">¿Cuántas muestras se están capturado por celda de distancia?:  </w:t>
      </w:r>
    </w:p>
    <w:p w14:paraId="10590B09" w14:textId="77777777" w:rsidR="00173B14" w:rsidRPr="00530E8F" w:rsidRDefault="006B190C" w:rsidP="00173B14">
      <w:pPr>
        <w:rPr>
          <w:rFonts w:cstheme="minorHAnsi"/>
        </w:rPr>
      </w:pPr>
      <w:r w:rsidRPr="00530E8F">
        <w:rPr>
          <w:rFonts w:cstheme="minorHAnsi"/>
        </w:rPr>
        <w:t xml:space="preserve">Si la frecuencia de muestreo es de 500 KHz, el tiempo de muestreo es de </w:t>
      </w:r>
      <m:oMath>
        <m:sSub>
          <m:sSubPr>
            <m:ctrlPr>
              <w:rPr>
                <w:rFonts w:ascii="Cambria Math" w:hAnsi="Cambria Math" w:cstheme="minorHAnsi"/>
              </w:rPr>
            </m:ctrlPr>
          </m:sSubPr>
          <m:e>
            <m:r>
              <m:rPr>
                <m:sty m:val="p"/>
              </m:rPr>
              <w:rPr>
                <w:rFonts w:ascii="Cambria Math" w:hAnsi="Cambria Math" w:cstheme="minorHAnsi"/>
              </w:rPr>
              <m:t>T</m:t>
            </m:r>
          </m:e>
          <m:sub>
            <m:r>
              <m:rPr>
                <m:sty m:val="p"/>
              </m:rPr>
              <w:rPr>
                <w:rFonts w:ascii="Cambria Math" w:hAnsi="Cambria Math" w:cstheme="minorHAnsi"/>
              </w:rPr>
              <m:t>s</m:t>
            </m:r>
          </m:sub>
        </m:sSub>
        <m:r>
          <m:rPr>
            <m:sty m:val="p"/>
          </m:rPr>
          <w:rPr>
            <w:rFonts w:ascii="Cambria Math" w:hAnsi="Cambria Math" w:cstheme="minorHAnsi"/>
          </w:rPr>
          <m:t>=</m:t>
        </m:r>
        <m:f>
          <m:fPr>
            <m:type m:val="lin"/>
            <m:ctrlPr>
              <w:rPr>
                <w:rFonts w:ascii="Cambria Math" w:hAnsi="Cambria Math" w:cstheme="minorHAnsi"/>
              </w:rPr>
            </m:ctrlPr>
          </m:fPr>
          <m:num>
            <m:r>
              <m:rPr>
                <m:sty m:val="p"/>
              </m:rPr>
              <w:rPr>
                <w:rFonts w:ascii="Cambria Math" w:hAnsi="Cambria Math" w:cstheme="minorHAnsi"/>
              </w:rPr>
              <m:t>1</m:t>
            </m:r>
          </m:num>
          <m:den>
            <m:sSub>
              <m:sSubPr>
                <m:ctrlPr>
                  <w:rPr>
                    <w:rFonts w:ascii="Cambria Math" w:hAnsi="Cambria Math" w:cstheme="minorHAnsi"/>
                  </w:rPr>
                </m:ctrlPr>
              </m:sSubPr>
              <m:e>
                <m:r>
                  <m:rPr>
                    <m:sty m:val="p"/>
                  </m:rPr>
                  <w:rPr>
                    <w:rFonts w:ascii="Cambria Math" w:hAnsi="Cambria Math" w:cstheme="minorHAnsi"/>
                  </w:rPr>
                  <m:t>f</m:t>
                </m:r>
              </m:e>
              <m:sub>
                <m:r>
                  <m:rPr>
                    <m:sty m:val="p"/>
                  </m:rPr>
                  <w:rPr>
                    <w:rFonts w:ascii="Cambria Math" w:hAnsi="Cambria Math" w:cstheme="minorHAnsi"/>
                  </w:rPr>
                  <m:t>s</m:t>
                </m:r>
              </m:sub>
            </m:sSub>
          </m:den>
        </m:f>
        <m:r>
          <m:rPr>
            <m:sty m:val="p"/>
          </m:rPr>
          <w:rPr>
            <w:rFonts w:ascii="Cambria Math" w:hAnsi="Cambria Math" w:cstheme="minorHAnsi"/>
          </w:rPr>
          <m:t>=2 μs</m:t>
        </m:r>
      </m:oMath>
      <w:r w:rsidRPr="00530E8F">
        <w:rPr>
          <w:rFonts w:cstheme="minorHAnsi"/>
        </w:rPr>
        <w:t xml:space="preserve">. </w:t>
      </w:r>
      <w:r w:rsidR="00173B14" w:rsidRPr="00530E8F">
        <w:rPr>
          <w:rFonts w:cstheme="minorHAnsi"/>
        </w:rPr>
        <w:t xml:space="preserve">Teniendo en cuenta que el pulso que medido anteriormente son </w:t>
      </w:r>
      <m:oMath>
        <m:r>
          <m:rPr>
            <m:sty m:val="p"/>
          </m:rPr>
          <w:rPr>
            <w:rFonts w:ascii="Cambria Math" w:hAnsi="Cambria Math" w:cstheme="minorHAnsi"/>
          </w:rPr>
          <m:t>88 μs</m:t>
        </m:r>
      </m:oMath>
      <w:r w:rsidR="00173B14" w:rsidRPr="00530E8F">
        <w:rPr>
          <w:rFonts w:cstheme="minorHAnsi"/>
        </w:rPr>
        <w:t>, se tienen:</w:t>
      </w:r>
    </w:p>
    <w:p w14:paraId="430908E6" w14:textId="77777777" w:rsidR="006B190C" w:rsidRPr="00530E8F" w:rsidRDefault="006F7C96" w:rsidP="003350E3">
      <w:pPr>
        <w:rPr>
          <w:rFonts w:cstheme="minorHAnsi"/>
        </w:rPr>
      </w:pPr>
      <m:oMathPara>
        <m:oMath>
          <m:f>
            <m:fPr>
              <m:ctrlPr>
                <w:rPr>
                  <w:rFonts w:ascii="Cambria Math" w:hAnsi="Cambria Math" w:cstheme="minorHAnsi"/>
                  <w:i/>
                </w:rPr>
              </m:ctrlPr>
            </m:fPr>
            <m:num>
              <m:r>
                <w:rPr>
                  <w:rFonts w:ascii="Cambria Math" w:hAnsi="Cambria Math" w:cstheme="minorHAnsi"/>
                </w:rPr>
                <m:t>88 μs/celda</m:t>
              </m:r>
            </m:num>
            <m:den>
              <m:r>
                <w:rPr>
                  <w:rFonts w:ascii="Cambria Math" w:hAnsi="Cambria Math" w:cstheme="minorHAnsi"/>
                </w:rPr>
                <m:t>2 μs/muestra</m:t>
              </m:r>
            </m:den>
          </m:f>
          <m:r>
            <w:rPr>
              <w:rFonts w:ascii="Cambria Math" w:hAnsi="Cambria Math" w:cstheme="minorHAnsi"/>
            </w:rPr>
            <m:t>=44 muestras/celda</m:t>
          </m:r>
        </m:oMath>
      </m:oMathPara>
    </w:p>
    <w:p w14:paraId="4CA734F9" w14:textId="77777777" w:rsidR="00173B14" w:rsidRPr="00530E8F" w:rsidRDefault="006B190C" w:rsidP="003350E3">
      <w:pPr>
        <w:rPr>
          <w:rFonts w:cstheme="minorHAnsi"/>
          <w:b/>
          <w:u w:val="single"/>
        </w:rPr>
      </w:pPr>
      <w:r w:rsidRPr="00530E8F">
        <w:rPr>
          <w:rFonts w:cstheme="minorHAnsi"/>
          <w:b/>
          <w:u w:val="single"/>
        </w:rPr>
        <w:t>¿Cuál sería la frecuencia de muestreo mínima en un sistema real (sin el DUAL CHANNEL SAMPLER)?</w:t>
      </w:r>
    </w:p>
    <w:p w14:paraId="45A810FE" w14:textId="77777777" w:rsidR="00173B14" w:rsidRPr="00530E8F" w:rsidRDefault="006B190C" w:rsidP="00173B14">
      <w:pPr>
        <w:rPr>
          <w:rFonts w:cstheme="minorHAnsi"/>
        </w:rPr>
      </w:pPr>
      <w:r w:rsidRPr="00530E8F">
        <w:rPr>
          <w:rFonts w:cstheme="minorHAnsi"/>
        </w:rPr>
        <w:t xml:space="preserve"> </w:t>
      </w:r>
      <w:r w:rsidR="00173B14" w:rsidRPr="00530E8F">
        <w:rPr>
          <w:rFonts w:cstheme="minorHAnsi"/>
        </w:rPr>
        <w:t xml:space="preserve">El ancho de pulso del sistema real es de 1 </w:t>
      </w:r>
      <w:proofErr w:type="spellStart"/>
      <w:r w:rsidR="00173B14" w:rsidRPr="00530E8F">
        <w:rPr>
          <w:rFonts w:cstheme="minorHAnsi"/>
        </w:rPr>
        <w:t>ns</w:t>
      </w:r>
      <w:proofErr w:type="spellEnd"/>
      <w:r w:rsidR="00173B14" w:rsidRPr="00530E8F">
        <w:rPr>
          <w:rFonts w:cstheme="minorHAnsi"/>
        </w:rPr>
        <w:t>. Para cumplir el criterio de Nyquist, la frecuencia debe ser al menos el doble de la máxima frecuencia de la señal:</w:t>
      </w:r>
    </w:p>
    <w:p w14:paraId="5BA0C6A0" w14:textId="77777777" w:rsidR="00030C1A" w:rsidRPr="00530E8F" w:rsidRDefault="006F7C96" w:rsidP="00173B14">
      <w:pPr>
        <w:rPr>
          <w:rStyle w:val="nfasisintenso"/>
          <w:rFonts w:eastAsiaTheme="minorEastAsia" w:cstheme="minorHAnsi"/>
          <w:i w:val="0"/>
          <w:color w:val="auto"/>
        </w:rPr>
      </w:pPr>
      <m:oMathPara>
        <m:oMath>
          <m:sSub>
            <m:sSubPr>
              <m:ctrlPr>
                <w:rPr>
                  <w:rStyle w:val="nfasisintenso"/>
                  <w:rFonts w:ascii="Cambria Math" w:hAnsi="Cambria Math" w:cstheme="minorHAnsi"/>
                  <w:i w:val="0"/>
                  <w:iCs w:val="0"/>
                  <w:color w:val="auto"/>
                </w:rPr>
              </m:ctrlPr>
            </m:sSubPr>
            <m:e>
              <m:r>
                <m:rPr>
                  <m:sty m:val="p"/>
                </m:rPr>
                <w:rPr>
                  <w:rStyle w:val="nfasisintenso"/>
                  <w:rFonts w:ascii="Cambria Math" w:hAnsi="Cambria Math" w:cstheme="minorHAnsi"/>
                  <w:color w:val="auto"/>
                </w:rPr>
                <m:t>f</m:t>
              </m:r>
            </m:e>
            <m:sub>
              <m:r>
                <m:rPr>
                  <m:sty m:val="p"/>
                </m:rPr>
                <w:rPr>
                  <w:rStyle w:val="nfasisintenso"/>
                  <w:rFonts w:ascii="Cambria Math" w:hAnsi="Cambria Math" w:cstheme="minorHAnsi"/>
                  <w:color w:val="auto"/>
                </w:rPr>
                <m:t>s</m:t>
              </m:r>
            </m:sub>
          </m:sSub>
          <m:r>
            <m:rPr>
              <m:sty m:val="p"/>
            </m:rPr>
            <w:rPr>
              <w:rStyle w:val="nfasisintenso"/>
              <w:rFonts w:ascii="Cambria Math" w:hAnsi="Cambria Math" w:cstheme="minorHAnsi"/>
              <w:color w:val="auto"/>
            </w:rPr>
            <m:t>≥2·</m:t>
          </m:r>
          <m:f>
            <m:fPr>
              <m:ctrlPr>
                <w:rPr>
                  <w:rStyle w:val="nfasisintenso"/>
                  <w:rFonts w:ascii="Cambria Math" w:hAnsi="Cambria Math" w:cstheme="minorHAnsi"/>
                  <w:i w:val="0"/>
                  <w:iCs w:val="0"/>
                  <w:color w:val="auto"/>
                </w:rPr>
              </m:ctrlPr>
            </m:fPr>
            <m:num>
              <m:r>
                <m:rPr>
                  <m:sty m:val="p"/>
                </m:rPr>
                <w:rPr>
                  <w:rStyle w:val="nfasisintenso"/>
                  <w:rFonts w:ascii="Cambria Math" w:hAnsi="Cambria Math" w:cstheme="minorHAnsi"/>
                  <w:color w:val="auto"/>
                </w:rPr>
                <m:t>1</m:t>
              </m:r>
            </m:num>
            <m:den>
              <m:r>
                <m:rPr>
                  <m:sty m:val="p"/>
                </m:rPr>
                <w:rPr>
                  <w:rStyle w:val="nfasisintenso"/>
                  <w:rFonts w:ascii="Cambria Math" w:hAnsi="Cambria Math" w:cstheme="minorHAnsi"/>
                  <w:color w:val="auto"/>
                </w:rPr>
                <m:t>δt</m:t>
              </m:r>
            </m:den>
          </m:f>
          <m:r>
            <m:rPr>
              <m:sty m:val="p"/>
            </m:rPr>
            <w:rPr>
              <w:rStyle w:val="nfasisintenso"/>
              <w:rFonts w:ascii="Cambria Math" w:hAnsi="Cambria Math" w:cstheme="minorHAnsi"/>
              <w:color w:val="auto"/>
            </w:rPr>
            <m:t>=2 GHz</m:t>
          </m:r>
        </m:oMath>
      </m:oMathPara>
    </w:p>
    <w:p w14:paraId="41F0C69C" w14:textId="77777777" w:rsidR="009F7991" w:rsidRDefault="009F7991" w:rsidP="009F7991">
      <w:pPr>
        <w:spacing w:before="100" w:beforeAutospacing="1" w:after="100" w:afterAutospacing="1" w:line="240" w:lineRule="auto"/>
        <w:rPr>
          <w:ins w:id="10" w:author="daniel.montesano.martinez@alumnos.upm.es" w:date="2017-12-02T17:01:00Z"/>
          <w:rFonts w:cstheme="minorHAnsi"/>
          <w:b/>
          <w:u w:val="single"/>
        </w:rPr>
      </w:pPr>
      <w:ins w:id="11" w:author="daniel.montesano.martinez@alumnos.upm.es" w:date="2017-12-02T17:01:00Z">
        <w:r w:rsidRPr="00782957">
          <w:rPr>
            <w:rFonts w:cstheme="minorHAnsi"/>
            <w:b/>
            <w:u w:val="single"/>
          </w:rPr>
          <w:t xml:space="preserve">Comente el resultado visto en el mismo, puede jugar con la </w:t>
        </w:r>
        <w:proofErr w:type="spellStart"/>
        <w:r w:rsidRPr="00782957">
          <w:rPr>
            <w:rFonts w:cstheme="minorHAnsi"/>
            <w:b/>
            <w:u w:val="single"/>
          </w:rPr>
          <w:t>Vy</w:t>
        </w:r>
        <w:proofErr w:type="spellEnd"/>
        <w:r w:rsidRPr="00782957">
          <w:rPr>
            <w:rFonts w:cstheme="minorHAnsi"/>
            <w:b/>
            <w:u w:val="single"/>
          </w:rPr>
          <w:t xml:space="preserve"> para que la frecuencia doppler sea muy </w:t>
        </w:r>
      </w:ins>
      <w:ins w:id="12" w:author="daniel.montesano.martinez@alumnos.upm.es" w:date="2017-12-02T17:11:00Z">
        <w:r w:rsidR="00B7190A" w:rsidRPr="00782957">
          <w:rPr>
            <w:rFonts w:cstheme="minorHAnsi"/>
            <w:b/>
            <w:u w:val="single"/>
          </w:rPr>
          <w:t>pequeña</w:t>
        </w:r>
      </w:ins>
      <w:ins w:id="13" w:author="daniel.montesano.martinez@alumnos.upm.es" w:date="2017-12-02T17:01:00Z">
        <w:r w:rsidRPr="00782957">
          <w:rPr>
            <w:rFonts w:cstheme="minorHAnsi"/>
            <w:b/>
            <w:u w:val="single"/>
          </w:rPr>
          <w:t xml:space="preserve">, pero luego vuelva a 30 cm/s: </w:t>
        </w:r>
      </w:ins>
    </w:p>
    <w:p w14:paraId="4D002A62" w14:textId="77777777" w:rsidR="009F7991" w:rsidRDefault="009F7991" w:rsidP="009F7991">
      <w:pPr>
        <w:spacing w:before="100" w:beforeAutospacing="1" w:after="100" w:afterAutospacing="1" w:line="240" w:lineRule="auto"/>
        <w:rPr>
          <w:ins w:id="14" w:author="daniel.montesano.martinez@alumnos.upm.es" w:date="2017-12-02T17:03:00Z"/>
          <w:rFonts w:cstheme="minorHAnsi"/>
        </w:rPr>
      </w:pPr>
      <w:ins w:id="15" w:author="daniel.montesano.martinez@alumnos.upm.es" w:date="2017-12-02T17:01:00Z">
        <w:r>
          <w:rPr>
            <w:rFonts w:cstheme="minorHAnsi"/>
          </w:rPr>
          <w:t>Los canales I Q se muestran en la pantalla del osciloscopio. Se puede apreciar que están desfasados 90˚ entre sí, aunque el signo del desfase depende de la dirección del blanco (alejándose o acercándose)</w:t>
        </w:r>
      </w:ins>
      <w:ins w:id="16" w:author="daniel.montesano.martinez@alumnos.upm.es" w:date="2017-12-02T17:03:00Z">
        <w:r w:rsidR="009E0D3E">
          <w:rPr>
            <w:rFonts w:cstheme="minorHAnsi"/>
          </w:rPr>
          <w:t xml:space="preserve">. Somos capaces de ver esto bajando mucho la velocidad, por debajo de 1cm/s. </w:t>
        </w:r>
      </w:ins>
    </w:p>
    <w:p w14:paraId="1A66D808" w14:textId="77777777" w:rsidR="009E0D3E" w:rsidRPr="009E0D3E" w:rsidRDefault="009E0D3E" w:rsidP="009E0D3E">
      <w:pPr>
        <w:spacing w:before="100" w:beforeAutospacing="1" w:after="100" w:afterAutospacing="1" w:line="240" w:lineRule="auto"/>
        <w:rPr>
          <w:ins w:id="17" w:author="daniel.montesano.martinez@alumnos.upm.es" w:date="2017-12-02T17:03:00Z"/>
          <w:rFonts w:cstheme="minorHAnsi"/>
          <w:b/>
          <w:u w:val="single"/>
          <w:rPrChange w:id="18" w:author="daniel.montesano.martinez@alumnos.upm.es" w:date="2017-12-02T17:05:00Z">
            <w:rPr>
              <w:ins w:id="19" w:author="daniel.montesano.martinez@alumnos.upm.es" w:date="2017-12-02T17:03:00Z"/>
              <w:rFonts w:ascii="Times New Roman" w:hAnsi="Times New Roman" w:cs="Times New Roman"/>
              <w:sz w:val="24"/>
              <w:szCs w:val="24"/>
              <w:lang w:val="es-ES_tradnl" w:eastAsia="es-ES_tradnl"/>
            </w:rPr>
          </w:rPrChange>
        </w:rPr>
      </w:pPr>
      <w:ins w:id="20" w:author="daniel.montesano.martinez@alumnos.upm.es" w:date="2017-12-02T17:03:00Z">
        <w:r w:rsidRPr="009E0D3E">
          <w:rPr>
            <w:rFonts w:cstheme="minorHAnsi"/>
            <w:b/>
            <w:u w:val="single"/>
            <w:rPrChange w:id="21" w:author="daniel.montesano.martinez@alumnos.upm.es" w:date="2017-12-02T17:05:00Z">
              <w:rPr>
                <w:rFonts w:ascii="Calibri" w:hAnsi="Calibri" w:cs="Times New Roman"/>
                <w:lang w:val="es-ES_tradnl" w:eastAsia="es-ES_tradnl"/>
              </w:rPr>
            </w:rPrChange>
          </w:rPr>
          <w:t xml:space="preserve">Seleccione persistencia infinita en el osciloscopio, </w:t>
        </w:r>
        <w:proofErr w:type="spellStart"/>
        <w:r w:rsidRPr="009E0D3E">
          <w:rPr>
            <w:rFonts w:cstheme="minorHAnsi"/>
            <w:b/>
            <w:u w:val="single"/>
            <w:rPrChange w:id="22" w:author="daniel.montesano.martinez@alumnos.upm.es" w:date="2017-12-02T17:05:00Z">
              <w:rPr>
                <w:rFonts w:ascii="Calibri" w:hAnsi="Calibri" w:cs="Times New Roman"/>
                <w:lang w:val="es-ES_tradnl" w:eastAsia="es-ES_tradnl"/>
              </w:rPr>
            </w:rPrChange>
          </w:rPr>
          <w:t>menu</w:t>
        </w:r>
        <w:proofErr w:type="spellEnd"/>
        <w:r w:rsidRPr="009E0D3E">
          <w:rPr>
            <w:rFonts w:cstheme="minorHAnsi"/>
            <w:b/>
            <w:u w:val="single"/>
            <w:rPrChange w:id="23" w:author="daniel.montesano.martinez@alumnos.upm.es" w:date="2017-12-02T17:05:00Z">
              <w:rPr>
                <w:rFonts w:ascii="Calibri" w:hAnsi="Calibri" w:cs="Times New Roman"/>
                <w:lang w:val="es-ES_tradnl" w:eastAsia="es-ES_tradnl"/>
              </w:rPr>
            </w:rPrChange>
          </w:rPr>
          <w:t xml:space="preserve">́ DIPLAY, y comente el resultado visto en el osciloscopio: </w:t>
        </w:r>
      </w:ins>
    </w:p>
    <w:p w14:paraId="767A69FE" w14:textId="77777777" w:rsidR="009E0D3E" w:rsidRDefault="009E0D3E" w:rsidP="009F7991">
      <w:pPr>
        <w:spacing w:before="100" w:beforeAutospacing="1" w:after="100" w:afterAutospacing="1" w:line="240" w:lineRule="auto"/>
        <w:rPr>
          <w:ins w:id="24" w:author="daniel.montesano.martinez@alumnos.upm.es" w:date="2017-12-02T17:03:00Z"/>
          <w:rFonts w:cstheme="minorHAnsi"/>
          <w:lang w:val="es-ES_tradnl"/>
        </w:rPr>
      </w:pPr>
      <w:ins w:id="25" w:author="daniel.montesano.martinez@alumnos.upm.es" w:date="2017-12-02T17:04:00Z">
        <w:r>
          <w:rPr>
            <w:rFonts w:cstheme="minorHAnsi"/>
            <w:lang w:val="es-ES_tradnl"/>
          </w:rPr>
          <w:t xml:space="preserve">Al activar la persistencia, se puede ver la envolvente de la amplitud. Dejan de verse los nulos ocasionados por la fase y se ven solo los </w:t>
        </w:r>
      </w:ins>
      <w:ins w:id="26" w:author="daniel.montesano.martinez@alumnos.upm.es" w:date="2017-12-02T17:05:00Z">
        <w:r>
          <w:rPr>
            <w:rFonts w:cstheme="minorHAnsi"/>
            <w:lang w:val="es-ES_tradnl"/>
          </w:rPr>
          <w:t>máximos</w:t>
        </w:r>
      </w:ins>
      <w:ins w:id="27" w:author="daniel.montesano.martinez@alumnos.upm.es" w:date="2017-12-02T17:04:00Z">
        <w:r>
          <w:rPr>
            <w:rFonts w:cstheme="minorHAnsi"/>
            <w:lang w:val="es-ES_tradnl"/>
          </w:rPr>
          <w:t>.</w:t>
        </w:r>
      </w:ins>
      <w:ins w:id="28" w:author="daniel.montesano.martinez@alumnos.upm.es" w:date="2017-12-02T17:05:00Z">
        <w:r>
          <w:rPr>
            <w:rFonts w:cstheme="minorHAnsi"/>
            <w:lang w:val="es-ES_tradnl"/>
          </w:rPr>
          <w:t xml:space="preserve"> De esta manera, se puede apreciar que cuando el plato </w:t>
        </w:r>
      </w:ins>
      <w:ins w:id="29" w:author="daniel.montesano.martinez@alumnos.upm.es" w:date="2017-12-02T17:06:00Z">
        <w:r>
          <w:rPr>
            <w:rFonts w:cstheme="minorHAnsi"/>
            <w:lang w:val="es-ES_tradnl"/>
          </w:rPr>
          <w:t>está</w:t>
        </w:r>
      </w:ins>
      <w:ins w:id="30" w:author="daniel.montesano.martinez@alumnos.upm.es" w:date="2017-12-02T17:05:00Z">
        <w:r>
          <w:rPr>
            <w:rFonts w:cstheme="minorHAnsi"/>
            <w:lang w:val="es-ES_tradnl"/>
          </w:rPr>
          <w:t xml:space="preserve"> más cerca hay más amplitud, y va decayendo con la distancia.</w:t>
        </w:r>
      </w:ins>
    </w:p>
    <w:p w14:paraId="5141333A" w14:textId="77777777" w:rsidR="009E0D3E" w:rsidRDefault="009E0D3E" w:rsidP="009F7991">
      <w:pPr>
        <w:spacing w:before="100" w:beforeAutospacing="1" w:after="100" w:afterAutospacing="1" w:line="240" w:lineRule="auto"/>
        <w:rPr>
          <w:ins w:id="31" w:author="daniel.montesano.martinez@alumnos.upm.es" w:date="2017-12-02T17:06:00Z"/>
          <w:rFonts w:cstheme="minorHAnsi"/>
          <w:b/>
          <w:u w:val="single"/>
          <w:lang w:val="es-ES_tradnl"/>
        </w:rPr>
      </w:pPr>
      <w:ins w:id="32" w:author="daniel.montesano.martinez@alumnos.upm.es" w:date="2017-12-02T17:06:00Z">
        <w:r w:rsidRPr="009E0D3E">
          <w:rPr>
            <w:rFonts w:cstheme="minorHAnsi"/>
            <w:b/>
            <w:u w:val="single"/>
            <w:lang w:val="es-ES_tradnl"/>
            <w:rPrChange w:id="33" w:author="daniel.montesano.martinez@alumnos.upm.es" w:date="2017-12-02T17:06:00Z">
              <w:rPr>
                <w:rFonts w:cstheme="minorHAnsi"/>
                <w:lang w:val="es-ES_tradnl"/>
              </w:rPr>
            </w:rPrChange>
          </w:rPr>
          <w:t xml:space="preserve">Se </w:t>
        </w:r>
      </w:ins>
      <w:ins w:id="34" w:author="daniel.montesano.martinez@alumnos.upm.es" w:date="2017-12-02T17:07:00Z">
        <w:r>
          <w:rPr>
            <w:rFonts w:cstheme="minorHAnsi"/>
            <w:b/>
            <w:u w:val="single"/>
            <w:lang w:val="es-ES_tradnl"/>
          </w:rPr>
          <w:t>aumenta</w:t>
        </w:r>
      </w:ins>
      <w:ins w:id="35" w:author="daniel.montesano.martinez@alumnos.upm.es" w:date="2017-12-02T17:06:00Z">
        <w:r w:rsidRPr="009E0D3E">
          <w:rPr>
            <w:rFonts w:cstheme="minorHAnsi"/>
            <w:b/>
            <w:u w:val="single"/>
            <w:lang w:val="es-ES_tradnl"/>
            <w:rPrChange w:id="36" w:author="daniel.montesano.martinez@alumnos.upm.es" w:date="2017-12-02T17:06:00Z">
              <w:rPr>
                <w:rFonts w:cstheme="minorHAnsi"/>
                <w:lang w:val="es-ES_tradnl"/>
              </w:rPr>
            </w:rPrChange>
          </w:rPr>
          <w:t xml:space="preserve"> la base de tiempos del osciloscopio</w:t>
        </w:r>
      </w:ins>
      <w:ins w:id="37" w:author="daniel.montesano.martinez@alumnos.upm.es" w:date="2017-12-02T17:07:00Z">
        <w:r>
          <w:rPr>
            <w:rFonts w:cstheme="minorHAnsi"/>
            <w:b/>
            <w:u w:val="single"/>
            <w:lang w:val="es-ES_tradnl"/>
          </w:rPr>
          <w:t xml:space="preserve"> a 10ms</w:t>
        </w:r>
      </w:ins>
    </w:p>
    <w:p w14:paraId="4D571EF2" w14:textId="77777777" w:rsidR="009E0D3E" w:rsidRDefault="009E0D3E" w:rsidP="009F7991">
      <w:pPr>
        <w:spacing w:before="100" w:beforeAutospacing="1" w:after="100" w:afterAutospacing="1" w:line="240" w:lineRule="auto"/>
        <w:rPr>
          <w:ins w:id="38" w:author="daniel.montesano.martinez@alumnos.upm.es" w:date="2017-12-02T17:09:00Z"/>
          <w:rFonts w:cstheme="minorHAnsi"/>
          <w:lang w:val="es-ES_tradnl"/>
        </w:rPr>
      </w:pPr>
      <w:ins w:id="39" w:author="daniel.montesano.martinez@alumnos.upm.es" w:date="2017-12-02T17:07:00Z">
        <w:r>
          <w:rPr>
            <w:rFonts w:cstheme="minorHAnsi"/>
            <w:lang w:val="es-ES_tradnl"/>
          </w:rPr>
          <w:t>Al tener una base de tiempos muy alta</w:t>
        </w:r>
        <w:r w:rsidR="00B7190A">
          <w:rPr>
            <w:rFonts w:cstheme="minorHAnsi"/>
            <w:lang w:val="es-ES_tradnl"/>
          </w:rPr>
          <w:t xml:space="preserve">, vemos varias </w:t>
        </w:r>
      </w:ins>
      <w:ins w:id="40" w:author="daniel.montesano.martinez@alumnos.upm.es" w:date="2017-12-02T17:08:00Z">
        <w:r w:rsidR="00B7190A">
          <w:rPr>
            <w:rFonts w:cstheme="minorHAnsi"/>
            <w:lang w:val="es-ES_tradnl"/>
          </w:rPr>
          <w:t>exploraciones</w:t>
        </w:r>
      </w:ins>
      <w:ins w:id="41" w:author="daniel.montesano.martinez@alumnos.upm.es" w:date="2017-12-02T17:07:00Z">
        <w:r w:rsidR="00B7190A">
          <w:rPr>
            <w:rFonts w:cstheme="minorHAnsi"/>
            <w:lang w:val="es-ES_tradnl"/>
          </w:rPr>
          <w:t xml:space="preserve"> en una misma pantalla. </w:t>
        </w:r>
      </w:ins>
      <w:ins w:id="42" w:author="daniel.montesano.martinez@alumnos.upm.es" w:date="2017-12-02T17:08:00Z">
        <w:r w:rsidR="00B7190A">
          <w:rPr>
            <w:rFonts w:cstheme="minorHAnsi"/>
            <w:lang w:val="es-ES_tradnl"/>
          </w:rPr>
          <w:t xml:space="preserve">Con esto vemos que la envolvente de los canales genera otra sinusoide, que aporta la información </w:t>
        </w:r>
      </w:ins>
      <w:ins w:id="43" w:author="daniel.montesano.martinez@alumnos.upm.es" w:date="2017-12-02T17:09:00Z">
        <w:r w:rsidR="00B7190A">
          <w:rPr>
            <w:rFonts w:cstheme="minorHAnsi"/>
            <w:lang w:val="es-ES_tradnl"/>
          </w:rPr>
          <w:t>doppler</w:t>
        </w:r>
      </w:ins>
      <w:ins w:id="44" w:author="daniel.montesano.martinez@alumnos.upm.es" w:date="2017-12-02T17:08:00Z">
        <w:r w:rsidR="00B7190A">
          <w:rPr>
            <w:rFonts w:cstheme="minorHAnsi"/>
            <w:lang w:val="es-ES_tradnl"/>
          </w:rPr>
          <w:t xml:space="preserve"> y se puede deducir la velocidad. </w:t>
        </w:r>
      </w:ins>
    </w:p>
    <w:p w14:paraId="224B12D1" w14:textId="77777777" w:rsidR="00B7190A" w:rsidRPr="00B7190A" w:rsidRDefault="00B7190A" w:rsidP="00B7190A">
      <w:pPr>
        <w:spacing w:before="100" w:beforeAutospacing="1" w:after="100" w:afterAutospacing="1" w:line="240" w:lineRule="auto"/>
        <w:rPr>
          <w:ins w:id="45" w:author="daniel.montesano.martinez@alumnos.upm.es" w:date="2017-12-02T17:09:00Z"/>
          <w:rFonts w:ascii="Times New Roman" w:hAnsi="Times New Roman" w:cs="Times New Roman"/>
          <w:b/>
          <w:sz w:val="24"/>
          <w:szCs w:val="24"/>
          <w:u w:val="single"/>
          <w:lang w:val="es-ES_tradnl" w:eastAsia="es-ES_tradnl"/>
          <w:rPrChange w:id="46" w:author="daniel.montesano.martinez@alumnos.upm.es" w:date="2017-12-02T17:09:00Z">
            <w:rPr>
              <w:ins w:id="47" w:author="daniel.montesano.martinez@alumnos.upm.es" w:date="2017-12-02T17:09:00Z"/>
              <w:rFonts w:ascii="Times New Roman" w:hAnsi="Times New Roman" w:cs="Times New Roman"/>
              <w:sz w:val="24"/>
              <w:szCs w:val="24"/>
              <w:lang w:val="es-ES_tradnl" w:eastAsia="es-ES_tradnl"/>
            </w:rPr>
          </w:rPrChange>
        </w:rPr>
      </w:pPr>
      <w:ins w:id="48" w:author="daniel.montesano.martinez@alumnos.upm.es" w:date="2017-12-02T17:09:00Z">
        <w:r w:rsidRPr="00B7190A">
          <w:rPr>
            <w:rFonts w:ascii="Calibri" w:hAnsi="Calibri" w:cs="Times New Roman"/>
            <w:b/>
            <w:u w:val="single"/>
            <w:lang w:val="es-ES_tradnl" w:eastAsia="es-ES_tradnl"/>
            <w:rPrChange w:id="49" w:author="daniel.montesano.martinez@alumnos.upm.es" w:date="2017-12-02T17:09:00Z">
              <w:rPr>
                <w:rFonts w:ascii="Calibri" w:hAnsi="Calibri" w:cs="Times New Roman"/>
                <w:lang w:val="es-ES_tradnl" w:eastAsia="es-ES_tradnl"/>
              </w:rPr>
            </w:rPrChange>
          </w:rPr>
          <w:t>¿</w:t>
        </w:r>
        <w:proofErr w:type="spellStart"/>
        <w:r w:rsidRPr="00B7190A">
          <w:rPr>
            <w:rFonts w:ascii="Calibri" w:hAnsi="Calibri" w:cs="Times New Roman"/>
            <w:b/>
            <w:u w:val="single"/>
            <w:lang w:val="es-ES_tradnl" w:eastAsia="es-ES_tradnl"/>
            <w:rPrChange w:id="50" w:author="daniel.montesano.martinez@alumnos.upm.es" w:date="2017-12-02T17:09:00Z">
              <w:rPr>
                <w:rFonts w:ascii="Calibri" w:hAnsi="Calibri" w:cs="Times New Roman"/>
                <w:lang w:val="es-ES_tradnl" w:eastAsia="es-ES_tradnl"/>
              </w:rPr>
            </w:rPrChange>
          </w:rPr>
          <w:t>Están</w:t>
        </w:r>
        <w:proofErr w:type="spellEnd"/>
        <w:r w:rsidRPr="00B7190A">
          <w:rPr>
            <w:rFonts w:ascii="Calibri" w:hAnsi="Calibri" w:cs="Times New Roman"/>
            <w:b/>
            <w:u w:val="single"/>
            <w:lang w:val="es-ES_tradnl" w:eastAsia="es-ES_tradnl"/>
            <w:rPrChange w:id="51" w:author="daniel.montesano.martinez@alumnos.upm.es" w:date="2017-12-02T17:09:00Z">
              <w:rPr>
                <w:rFonts w:ascii="Calibri" w:hAnsi="Calibri" w:cs="Times New Roman"/>
                <w:lang w:val="es-ES_tradnl" w:eastAsia="es-ES_tradnl"/>
              </w:rPr>
            </w:rPrChange>
          </w:rPr>
          <w:t xml:space="preserve"> los canales </w:t>
        </w:r>
        <w:proofErr w:type="spellStart"/>
        <w:r w:rsidRPr="00B7190A">
          <w:rPr>
            <w:rFonts w:ascii="Calibri" w:hAnsi="Calibri" w:cs="Times New Roman"/>
            <w:b/>
            <w:u w:val="single"/>
            <w:lang w:val="es-ES_tradnl" w:eastAsia="es-ES_tradnl"/>
            <w:rPrChange w:id="52" w:author="daniel.montesano.martinez@alumnos.upm.es" w:date="2017-12-02T17:09:00Z">
              <w:rPr>
                <w:rFonts w:ascii="Calibri" w:hAnsi="Calibri" w:cs="Times New Roman"/>
                <w:lang w:val="es-ES_tradnl" w:eastAsia="es-ES_tradnl"/>
              </w:rPr>
            </w:rPrChange>
          </w:rPr>
          <w:t>más</w:t>
        </w:r>
        <w:proofErr w:type="spellEnd"/>
        <w:r w:rsidRPr="00B7190A">
          <w:rPr>
            <w:rFonts w:ascii="Calibri" w:hAnsi="Calibri" w:cs="Times New Roman"/>
            <w:b/>
            <w:u w:val="single"/>
            <w:lang w:val="es-ES_tradnl" w:eastAsia="es-ES_tradnl"/>
            <w:rPrChange w:id="53" w:author="daniel.montesano.martinez@alumnos.upm.es" w:date="2017-12-02T17:09:00Z">
              <w:rPr>
                <w:rFonts w:ascii="Calibri" w:hAnsi="Calibri" w:cs="Times New Roman"/>
                <w:lang w:val="es-ES_tradnl" w:eastAsia="es-ES_tradnl"/>
              </w:rPr>
            </w:rPrChange>
          </w:rPr>
          <w:t xml:space="preserve"> o menos equilibrados en fase? </w:t>
        </w:r>
      </w:ins>
    </w:p>
    <w:p w14:paraId="351D9ACB" w14:textId="77777777" w:rsidR="00B7190A" w:rsidRDefault="00B7190A" w:rsidP="009F7991">
      <w:pPr>
        <w:spacing w:before="100" w:beforeAutospacing="1" w:after="100" w:afterAutospacing="1" w:line="240" w:lineRule="auto"/>
        <w:rPr>
          <w:ins w:id="54" w:author="daniel.montesano.martinez@alumnos.upm.es" w:date="2017-12-02T17:09:00Z"/>
          <w:rFonts w:cstheme="minorHAnsi"/>
          <w:lang w:val="es-ES_tradnl"/>
        </w:rPr>
      </w:pPr>
      <w:ins w:id="55" w:author="daniel.montesano.martinez@alumnos.upm.es" w:date="2017-12-02T17:09:00Z">
        <w:r>
          <w:rPr>
            <w:rFonts w:cstheme="minorHAnsi"/>
            <w:lang w:val="es-ES_tradnl"/>
          </w:rPr>
          <w:t>Si, unos 90˚</w:t>
        </w:r>
      </w:ins>
    </w:p>
    <w:p w14:paraId="4BC8206F" w14:textId="77777777" w:rsidR="00B7190A" w:rsidRPr="00B7190A" w:rsidRDefault="00B7190A" w:rsidP="00B7190A">
      <w:pPr>
        <w:spacing w:before="100" w:beforeAutospacing="1" w:after="100" w:afterAutospacing="1" w:line="240" w:lineRule="auto"/>
        <w:rPr>
          <w:ins w:id="56" w:author="daniel.montesano.martinez@alumnos.upm.es" w:date="2017-12-02T17:09:00Z"/>
          <w:rFonts w:ascii="Calibri" w:hAnsi="Calibri" w:cs="Times New Roman"/>
          <w:b/>
          <w:u w:val="single"/>
          <w:lang w:val="es-ES_tradnl" w:eastAsia="es-ES_tradnl"/>
          <w:rPrChange w:id="57" w:author="daniel.montesano.martinez@alumnos.upm.es" w:date="2017-12-02T17:09:00Z">
            <w:rPr>
              <w:ins w:id="58" w:author="daniel.montesano.martinez@alumnos.upm.es" w:date="2017-12-02T17:09:00Z"/>
              <w:rFonts w:ascii="Calibri" w:hAnsi="Calibri" w:cs="Times New Roman"/>
              <w:lang w:val="es-ES_tradnl" w:eastAsia="es-ES_tradnl"/>
            </w:rPr>
          </w:rPrChange>
        </w:rPr>
      </w:pPr>
      <w:ins w:id="59" w:author="daniel.montesano.martinez@alumnos.upm.es" w:date="2017-12-02T17:09:00Z">
        <w:r w:rsidRPr="00B7190A">
          <w:rPr>
            <w:rFonts w:ascii="Calibri" w:hAnsi="Calibri" w:cs="Times New Roman"/>
            <w:b/>
            <w:u w:val="single"/>
            <w:lang w:val="es-ES_tradnl" w:eastAsia="es-ES_tradnl"/>
            <w:rPrChange w:id="60" w:author="daniel.montesano.martinez@alumnos.upm.es" w:date="2017-12-02T17:09:00Z">
              <w:rPr>
                <w:rFonts w:ascii="Calibri" w:hAnsi="Calibri" w:cs="Times New Roman"/>
                <w:lang w:val="es-ES_tradnl" w:eastAsia="es-ES_tradnl"/>
              </w:rPr>
            </w:rPrChange>
          </w:rPr>
          <w:t xml:space="preserve">Observe </w:t>
        </w:r>
        <w:proofErr w:type="spellStart"/>
        <w:r w:rsidRPr="00B7190A">
          <w:rPr>
            <w:rFonts w:ascii="Calibri" w:hAnsi="Calibri" w:cs="Times New Roman"/>
            <w:b/>
            <w:u w:val="single"/>
            <w:lang w:val="es-ES_tradnl" w:eastAsia="es-ES_tradnl"/>
            <w:rPrChange w:id="61" w:author="daniel.montesano.martinez@alumnos.upm.es" w:date="2017-12-02T17:09:00Z">
              <w:rPr>
                <w:rFonts w:ascii="Calibri" w:hAnsi="Calibri" w:cs="Times New Roman"/>
                <w:lang w:val="es-ES_tradnl" w:eastAsia="es-ES_tradnl"/>
              </w:rPr>
            </w:rPrChange>
          </w:rPr>
          <w:t>cómo</w:t>
        </w:r>
        <w:proofErr w:type="spellEnd"/>
        <w:r w:rsidRPr="00B7190A">
          <w:rPr>
            <w:rFonts w:ascii="Calibri" w:hAnsi="Calibri" w:cs="Times New Roman"/>
            <w:b/>
            <w:u w:val="single"/>
            <w:lang w:val="es-ES_tradnl" w:eastAsia="es-ES_tradnl"/>
            <w:rPrChange w:id="62" w:author="daniel.montesano.martinez@alumnos.upm.es" w:date="2017-12-02T17:09:00Z">
              <w:rPr>
                <w:rFonts w:ascii="Calibri" w:hAnsi="Calibri" w:cs="Times New Roman"/>
                <w:lang w:val="es-ES_tradnl" w:eastAsia="es-ES_tradnl"/>
              </w:rPr>
            </w:rPrChange>
          </w:rPr>
          <w:t xml:space="preserve"> cambia el canal en cuadratura respecto al canal en fase, cuando el blanco cambia de sentido, cuando su velocidad cambia de signo. Comente el resultado. </w:t>
        </w:r>
      </w:ins>
    </w:p>
    <w:p w14:paraId="57910F20" w14:textId="77777777" w:rsidR="00B7190A" w:rsidRPr="00B7190A" w:rsidRDefault="00B7190A" w:rsidP="00B7190A">
      <w:pPr>
        <w:spacing w:before="100" w:beforeAutospacing="1" w:after="100" w:afterAutospacing="1" w:line="240" w:lineRule="auto"/>
        <w:rPr>
          <w:ins w:id="63" w:author="daniel.montesano.martinez@alumnos.upm.es" w:date="2017-12-02T17:09:00Z"/>
          <w:rFonts w:ascii="Times New Roman" w:hAnsi="Times New Roman" w:cs="Times New Roman"/>
          <w:sz w:val="24"/>
          <w:szCs w:val="24"/>
          <w:lang w:val="es-ES_tradnl" w:eastAsia="es-ES_tradnl"/>
        </w:rPr>
      </w:pPr>
      <w:ins w:id="64" w:author="daniel.montesano.martinez@alumnos.upm.es" w:date="2017-12-02T17:09:00Z">
        <w:r>
          <w:rPr>
            <w:rFonts w:ascii="Calibri" w:hAnsi="Calibri" w:cs="Times New Roman"/>
            <w:lang w:val="es-ES_tradnl" w:eastAsia="es-ES_tradnl"/>
          </w:rPr>
          <w:t xml:space="preserve">Cuando el blanco se acerca, la I esta adelantada a la Q. </w:t>
        </w:r>
      </w:ins>
      <w:ins w:id="65" w:author="daniel.montesano.martinez@alumnos.upm.es" w:date="2017-12-02T17:10:00Z">
        <w:r>
          <w:rPr>
            <w:rFonts w:ascii="Calibri" w:hAnsi="Calibri" w:cs="Times New Roman"/>
            <w:lang w:val="es-ES_tradnl" w:eastAsia="es-ES_tradnl"/>
          </w:rPr>
          <w:t xml:space="preserve">Mientras que cuando se aleja, la Q esta adelantada 90˚ a la I. </w:t>
        </w:r>
      </w:ins>
    </w:p>
    <w:p w14:paraId="72FE1F6E" w14:textId="77777777" w:rsidR="00B7190A" w:rsidRDefault="00B7190A" w:rsidP="009F7991">
      <w:pPr>
        <w:spacing w:before="100" w:beforeAutospacing="1" w:after="100" w:afterAutospacing="1" w:line="240" w:lineRule="auto"/>
        <w:rPr>
          <w:ins w:id="66" w:author="daniel.montesano.martinez@alumnos.upm.es" w:date="2017-12-02T17:09:00Z"/>
          <w:rFonts w:cstheme="minorHAnsi"/>
          <w:lang w:val="es-ES_tradnl"/>
        </w:rPr>
      </w:pPr>
    </w:p>
    <w:p w14:paraId="1A08B2E1" w14:textId="77777777" w:rsidR="00B7190A" w:rsidRPr="009E0D3E" w:rsidRDefault="00B7190A" w:rsidP="009F7991">
      <w:pPr>
        <w:spacing w:before="100" w:beforeAutospacing="1" w:after="100" w:afterAutospacing="1" w:line="240" w:lineRule="auto"/>
        <w:rPr>
          <w:ins w:id="67" w:author="daniel.montesano.martinez@alumnos.upm.es" w:date="2017-12-02T17:01:00Z"/>
          <w:rFonts w:cstheme="minorHAnsi"/>
          <w:lang w:val="es-ES_tradnl"/>
          <w:rPrChange w:id="68" w:author="daniel.montesano.martinez@alumnos.upm.es" w:date="2017-12-02T17:06:00Z">
            <w:rPr>
              <w:ins w:id="69" w:author="daniel.montesano.martinez@alumnos.upm.es" w:date="2017-12-02T17:01:00Z"/>
              <w:rFonts w:cstheme="minorHAnsi"/>
            </w:rPr>
          </w:rPrChange>
        </w:rPr>
      </w:pPr>
    </w:p>
    <w:p w14:paraId="5AC31536" w14:textId="77777777" w:rsidR="00771DA3" w:rsidRPr="009F7991" w:rsidRDefault="00771DA3" w:rsidP="00173B14">
      <w:pPr>
        <w:rPr>
          <w:rFonts w:cstheme="minorHAnsi"/>
          <w:rPrChange w:id="70" w:author="daniel.montesano.martinez@alumnos.upm.es" w:date="2017-12-02T17:01:00Z">
            <w:rPr>
              <w:rFonts w:cstheme="minorHAnsi"/>
              <w:lang w:val="es-ES_tradnl"/>
            </w:rPr>
          </w:rPrChange>
        </w:rPr>
      </w:pPr>
    </w:p>
    <w:p w14:paraId="0911B0A8" w14:textId="77777777" w:rsidR="000F60B1" w:rsidRPr="000F60B1" w:rsidRDefault="0035435E" w:rsidP="000F60B1">
      <w:pPr>
        <w:rPr>
          <w:rFonts w:cstheme="minorHAnsi"/>
        </w:rPr>
      </w:pPr>
      <w:r w:rsidRPr="0035435E">
        <w:rPr>
          <w:rFonts w:cstheme="minorHAnsi"/>
          <w:b/>
          <w:u w:val="single"/>
        </w:rPr>
        <w:t>Capturamos una escena con la antena explorando a derechas</w:t>
      </w:r>
      <w:r w:rsidR="00645757">
        <w:rPr>
          <w:rFonts w:cstheme="minorHAnsi"/>
          <w:b/>
          <w:u w:val="single"/>
        </w:rPr>
        <w:t xml:space="preserve">. </w:t>
      </w:r>
      <w:r w:rsidR="00645757" w:rsidRPr="00645757">
        <w:rPr>
          <w:rFonts w:cstheme="minorHAnsi"/>
        </w:rPr>
        <w:t>La</w:t>
      </w:r>
      <w:r w:rsidRPr="00645757">
        <w:rPr>
          <w:rFonts w:cstheme="minorHAnsi"/>
        </w:rPr>
        <w:t xml:space="preserve"> velocidad de giro de 12 </w:t>
      </w:r>
      <w:proofErr w:type="gramStart"/>
      <w:r w:rsidRPr="00645757">
        <w:rPr>
          <w:rFonts w:cstheme="minorHAnsi"/>
        </w:rPr>
        <w:t>rpm</w:t>
      </w:r>
      <w:r w:rsidR="00645757">
        <w:rPr>
          <w:rFonts w:cstheme="minorHAnsi"/>
          <w:b/>
          <w:u w:val="single"/>
        </w:rPr>
        <w:t xml:space="preserve"> </w:t>
      </w:r>
      <w:ins w:id="71" w:author="daniel.montesano.martinez@alumnos.upm.es" w:date="2017-12-02T17:18:00Z">
        <w:r w:rsidR="0073125A">
          <w:rPr>
            <w:rFonts w:cstheme="minorHAnsi"/>
            <w:b/>
            <w:u w:val="single"/>
          </w:rPr>
          <w:t>.</w:t>
        </w:r>
      </w:ins>
      <w:proofErr w:type="gramEnd"/>
      <w:r>
        <w:rPr>
          <w:rFonts w:cstheme="minorHAnsi"/>
          <w:b/>
          <w:u w:val="single"/>
        </w:rPr>
        <w:t>¿</w:t>
      </w:r>
      <w:r w:rsidR="000F60B1" w:rsidRPr="000F60B1">
        <w:rPr>
          <w:rFonts w:cstheme="minorHAnsi"/>
          <w:b/>
          <w:u w:val="single"/>
        </w:rPr>
        <w:t>Cuántas vueltas de antena está capturando?</w:t>
      </w:r>
      <w:r w:rsidR="000F60B1" w:rsidRPr="000F60B1">
        <w:rPr>
          <w:rFonts w:cstheme="minorHAnsi"/>
        </w:rPr>
        <w:t xml:space="preserve"> Aproximadamente </w:t>
      </w:r>
      <w:r>
        <w:rPr>
          <w:rFonts w:cstheme="minorHAnsi"/>
        </w:rPr>
        <w:t>3</w:t>
      </w:r>
      <w:ins w:id="72" w:author="daniel.montesano.martinez@alumnos.upm.es" w:date="2017-12-02T17:11:00Z">
        <w:r w:rsidR="00B7190A">
          <w:rPr>
            <w:rFonts w:cstheme="minorHAnsi"/>
          </w:rPr>
          <w:t xml:space="preserve"> o 4</w:t>
        </w:r>
      </w:ins>
      <w:r w:rsidR="000F60B1" w:rsidRPr="000F60B1">
        <w:rPr>
          <w:rFonts w:cstheme="minorHAnsi"/>
        </w:rPr>
        <w:t xml:space="preserve"> vueltas de antena</w:t>
      </w:r>
      <w:ins w:id="73" w:author="daniel.montesano.martinez@alumnos.upm.es" w:date="2017-12-02T17:18:00Z">
        <w:r w:rsidR="0073125A">
          <w:rPr>
            <w:rFonts w:cstheme="minorHAnsi"/>
          </w:rPr>
          <w:t>.</w:t>
        </w:r>
      </w:ins>
    </w:p>
    <w:p w14:paraId="06B2D010" w14:textId="77777777" w:rsidR="000F60B1" w:rsidRPr="000F60B1" w:rsidRDefault="000F60B1" w:rsidP="00173B14">
      <w:pPr>
        <w:rPr>
          <w:rFonts w:cstheme="minorHAnsi"/>
          <w:b/>
          <w:u w:val="single"/>
        </w:rPr>
      </w:pPr>
      <w:r w:rsidRPr="000F60B1">
        <w:rPr>
          <w:rFonts w:cstheme="minorHAnsi"/>
          <w:b/>
          <w:u w:val="single"/>
        </w:rPr>
        <w:t>Calcule el tiempo de iluminación y el número de ecos de cada blanco por vuelta de antena.</w:t>
      </w:r>
    </w:p>
    <w:p w14:paraId="14E49DAD" w14:textId="77777777" w:rsidR="000F60B1" w:rsidRPr="00865ABB" w:rsidRDefault="006F7C96" w:rsidP="000F60B1">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θ</m:t>
              </m:r>
            </m:num>
            <m:den>
              <m:r>
                <m:rPr>
                  <m:sty m:val="p"/>
                </m:rPr>
                <w:rPr>
                  <w:rFonts w:ascii="Cambria Math" w:hAnsi="Cambria Math"/>
                </w:rPr>
                <m:t>6Ω</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6·12</m:t>
              </m:r>
            </m:den>
          </m:f>
          <m:r>
            <w:rPr>
              <w:rFonts w:ascii="Cambria Math" w:hAnsi="Cambria Math"/>
            </w:rPr>
            <m:t>=0.083 s</m:t>
          </m:r>
        </m:oMath>
      </m:oMathPara>
    </w:p>
    <w:p w14:paraId="2181C19A" w14:textId="77777777" w:rsidR="000F60B1" w:rsidRPr="00865ABB" w:rsidRDefault="000F60B1" w:rsidP="000F60B1">
      <w:r w:rsidRPr="00865ABB">
        <w:t>El número de ecos por vuelta de antena será:</w:t>
      </w:r>
    </w:p>
    <w:p w14:paraId="09ECFCED" w14:textId="77777777" w:rsidR="000F60B1" w:rsidRPr="00865ABB" w:rsidRDefault="000F60B1" w:rsidP="000F60B1">
      <m:oMathPara>
        <m:oMath>
          <m:r>
            <w:rPr>
              <w:rFonts w:ascii="Cambria Math" w:hAnsi="Cambria Math"/>
            </w:rPr>
            <m:t>n=PRF·</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=288·0.083=24 ecos</m:t>
          </m:r>
        </m:oMath>
      </m:oMathPara>
    </w:p>
    <w:p w14:paraId="63AFCA9D" w14:textId="77777777" w:rsidR="00645757" w:rsidRDefault="0035435E" w:rsidP="0035435E">
      <w:pPr>
        <w:rPr>
          <w:ins w:id="74" w:author="daniel.montesano.martinez@alumnos.upm.es" w:date="2017-12-02T17:17:00Z"/>
          <w:rFonts w:cstheme="minorHAnsi"/>
          <w:b/>
          <w:color w:val="FF0000"/>
          <w:u w:val="single"/>
        </w:rPr>
      </w:pPr>
      <w:r w:rsidRPr="00747DFC">
        <w:rPr>
          <w:rFonts w:cstheme="minorHAnsi"/>
          <w:b/>
          <w:color w:val="FF0000"/>
          <w:u w:val="single"/>
        </w:rPr>
        <w:t xml:space="preserve">Capturamos una escena con la antena en modo </w:t>
      </w:r>
      <w:proofErr w:type="spellStart"/>
      <w:r w:rsidRPr="00747DFC">
        <w:rPr>
          <w:rFonts w:cstheme="minorHAnsi"/>
          <w:b/>
          <w:color w:val="FF0000"/>
          <w:u w:val="single"/>
        </w:rPr>
        <w:t>Scan</w:t>
      </w:r>
      <w:proofErr w:type="spellEnd"/>
      <w:r w:rsidRPr="00747DFC">
        <w:rPr>
          <w:rFonts w:cstheme="minorHAnsi"/>
          <w:b/>
          <w:color w:val="FF0000"/>
          <w:u w:val="single"/>
        </w:rPr>
        <w:t xml:space="preserve"> </w:t>
      </w:r>
      <w:proofErr w:type="spellStart"/>
      <w:r w:rsidRPr="00747DFC">
        <w:rPr>
          <w:rFonts w:cstheme="minorHAnsi"/>
          <w:b/>
          <w:color w:val="FF0000"/>
          <w:u w:val="single"/>
        </w:rPr>
        <w:t>Trac</w:t>
      </w:r>
      <w:r w:rsidR="00645757" w:rsidRPr="00747DFC">
        <w:rPr>
          <w:rFonts w:cstheme="minorHAnsi"/>
          <w:b/>
          <w:color w:val="FF0000"/>
          <w:u w:val="single"/>
        </w:rPr>
        <w:t>k</w:t>
      </w:r>
      <w:proofErr w:type="spellEnd"/>
      <w:r w:rsidR="00645757" w:rsidRPr="00747DFC">
        <w:rPr>
          <w:rFonts w:cstheme="minorHAnsi"/>
          <w:b/>
          <w:color w:val="FF0000"/>
          <w:u w:val="single"/>
        </w:rPr>
        <w:t xml:space="preserve">. </w:t>
      </w:r>
    </w:p>
    <w:p w14:paraId="69FCE3EA" w14:textId="77777777" w:rsidR="0073125A" w:rsidRPr="00747DFC" w:rsidRDefault="0073125A" w:rsidP="0035435E">
      <w:pPr>
        <w:rPr>
          <w:rFonts w:cstheme="minorHAnsi"/>
          <w:color w:val="FF0000"/>
        </w:rPr>
      </w:pPr>
      <w:ins w:id="75" w:author="daniel.montesano.martinez@alumnos.upm.es" w:date="2017-12-02T17:17:00Z">
        <w:r>
          <w:rPr>
            <w:rFonts w:cstheme="minorHAnsi"/>
            <w:b/>
            <w:color w:val="FF0000"/>
            <w:u w:val="single"/>
          </w:rPr>
          <w:t>Velocidad de giro: 16 rpm.</w:t>
        </w:r>
      </w:ins>
    </w:p>
    <w:p w14:paraId="25C08404" w14:textId="77777777" w:rsidR="0035435E" w:rsidRPr="00747DFC" w:rsidRDefault="0035435E" w:rsidP="0035435E">
      <w:pPr>
        <w:rPr>
          <w:rFonts w:cstheme="minorHAnsi"/>
          <w:color w:val="FF0000"/>
        </w:rPr>
      </w:pPr>
      <w:r w:rsidRPr="00747DFC">
        <w:rPr>
          <w:rFonts w:cstheme="minorHAnsi"/>
          <w:b/>
          <w:color w:val="FF0000"/>
          <w:u w:val="single"/>
        </w:rPr>
        <w:t xml:space="preserve"> ¿Cuántas exploraciones está capturando?</w:t>
      </w:r>
      <w:r w:rsidRPr="00747DFC">
        <w:rPr>
          <w:rFonts w:cstheme="minorHAnsi"/>
          <w:color w:val="FF0000"/>
        </w:rPr>
        <w:t xml:space="preserve"> Aproximadamente 3 vueltas de antena</w:t>
      </w:r>
      <w:ins w:id="76" w:author="daniel.montesano.martinez@alumnos.upm.es" w:date="2017-12-02T17:18:00Z">
        <w:r w:rsidR="0073125A">
          <w:rPr>
            <w:rFonts w:cstheme="minorHAnsi"/>
            <w:color w:val="FF0000"/>
          </w:rPr>
          <w:t>.</w:t>
        </w:r>
      </w:ins>
    </w:p>
    <w:p w14:paraId="65955888" w14:textId="77777777" w:rsidR="0035435E" w:rsidRPr="00747DFC" w:rsidRDefault="0035435E" w:rsidP="0035435E">
      <w:pPr>
        <w:rPr>
          <w:rFonts w:cstheme="minorHAnsi"/>
          <w:b/>
          <w:color w:val="FF0000"/>
          <w:u w:val="single"/>
        </w:rPr>
      </w:pPr>
      <w:r w:rsidRPr="00747DFC">
        <w:rPr>
          <w:rFonts w:cstheme="minorHAnsi"/>
          <w:b/>
          <w:color w:val="FF0000"/>
          <w:u w:val="single"/>
        </w:rPr>
        <w:t>Calcule el tiempo de iluminación y el número de ecos de cada blanco por vuelta de antena.</w:t>
      </w:r>
    </w:p>
    <w:p w14:paraId="2D723366" w14:textId="77777777" w:rsidR="0035435E" w:rsidRPr="00747DFC" w:rsidRDefault="006F7C96" w:rsidP="0035435E">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i</m:t>
              </m:r>
            </m:sub>
          </m:sSub>
          <m:r>
            <w:rPr>
              <w:rFonts w:ascii="Cambria Math" w:hAnsi="Cambria Math"/>
              <w:color w:val="FF0000"/>
            </w:rPr>
            <m:t>=</m:t>
          </m:r>
          <m:f>
            <m:fPr>
              <m:ctrlPr>
                <w:rPr>
                  <w:rFonts w:ascii="Cambria Math" w:hAnsi="Cambria Math"/>
                  <w:i/>
                  <w:color w:val="FF0000"/>
                </w:rPr>
              </m:ctrlPr>
            </m:fPr>
            <m:num>
              <m:r>
                <m:rPr>
                  <m:sty m:val="p"/>
                </m:rPr>
                <w:rPr>
                  <w:rFonts w:ascii="Cambria Math" w:hAnsi="Cambria Math"/>
                  <w:color w:val="FF0000"/>
                </w:rPr>
                <m:t>Δ</m:t>
              </m:r>
              <m:r>
                <w:rPr>
                  <w:rFonts w:ascii="Cambria Math" w:hAnsi="Cambria Math"/>
                  <w:color w:val="FF0000"/>
                </w:rPr>
                <m:t>θ</m:t>
              </m:r>
            </m:num>
            <m:den>
              <m:r>
                <m:rPr>
                  <m:sty m:val="p"/>
                </m:rPr>
                <w:rPr>
                  <w:rFonts w:ascii="Cambria Math" w:hAnsi="Cambria Math"/>
                  <w:color w:val="FF0000"/>
                </w:rPr>
                <m:t>6Ω</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6</m:t>
              </m:r>
              <w:ins w:id="77" w:author="daniel.montesano.martinez@alumnos.upm.es" w:date="2017-12-02T17:25:00Z">
                <m:r>
                  <w:rPr>
                    <w:rFonts w:ascii="Cambria Math" w:hAnsi="Cambria Math"/>
                    <w:color w:val="FF0000"/>
                  </w:rPr>
                  <m:t>2</m:t>
                </m:r>
              </w:ins>
              <m:r>
                <w:rPr>
                  <w:rFonts w:ascii="Cambria Math" w:hAnsi="Cambria Math"/>
                  <w:color w:val="FF0000"/>
                </w:rPr>
                <m:t>°</m:t>
              </m:r>
            </m:num>
            <m:den>
              <m:r>
                <w:rPr>
                  <w:rFonts w:ascii="Cambria Math" w:hAnsi="Cambria Math"/>
                  <w:color w:val="FF0000"/>
                </w:rPr>
                <m:t>6·12</m:t>
              </m:r>
            </m:den>
          </m:f>
          <m:r>
            <w:rPr>
              <w:rFonts w:ascii="Cambria Math" w:hAnsi="Cambria Math"/>
              <w:color w:val="FF0000"/>
            </w:rPr>
            <m:t>=</m:t>
          </m:r>
          <w:ins w:id="78" w:author="daniel.montesano.martinez@alumnos.upm.es" w:date="2017-12-02T17:25:00Z">
            <m:r>
              <w:rPr>
                <w:rFonts w:ascii="Cambria Math" w:hAnsi="Cambria Math"/>
                <w:color w:val="FF0000"/>
              </w:rPr>
              <m:t xml:space="preserve">0.86 </m:t>
            </m:r>
          </w:ins>
          <m:r>
            <w:rPr>
              <w:rFonts w:ascii="Cambria Math" w:hAnsi="Cambria Math"/>
              <w:color w:val="FF0000"/>
            </w:rPr>
            <m:t>s</m:t>
          </m:r>
        </m:oMath>
      </m:oMathPara>
    </w:p>
    <w:p w14:paraId="112A894E" w14:textId="77777777" w:rsidR="0035435E" w:rsidRPr="00747DFC" w:rsidRDefault="0035435E" w:rsidP="0035435E">
      <w:pPr>
        <w:rPr>
          <w:color w:val="FF0000"/>
        </w:rPr>
      </w:pPr>
      <w:r w:rsidRPr="00747DFC">
        <w:rPr>
          <w:color w:val="FF0000"/>
        </w:rPr>
        <w:t>El número de ecos por vuelta de antena será:</w:t>
      </w:r>
    </w:p>
    <w:p w14:paraId="27E2201F" w14:textId="77777777" w:rsidR="0035435E" w:rsidRPr="00747DFC" w:rsidRDefault="0035435E" w:rsidP="0035435E">
      <w:pPr>
        <w:rPr>
          <w:color w:val="FF0000"/>
        </w:rPr>
      </w:pPr>
      <m:oMathPara>
        <m:oMath>
          <m:r>
            <w:rPr>
              <w:rFonts w:ascii="Cambria Math" w:hAnsi="Cambria Math"/>
              <w:color w:val="FF0000"/>
            </w:rPr>
            <m:t>n=PRF·</m:t>
          </m:r>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i</m:t>
              </m:r>
            </m:sub>
          </m:sSub>
          <m:r>
            <w:rPr>
              <w:rFonts w:ascii="Cambria Math" w:hAnsi="Cambria Math"/>
              <w:color w:val="FF0000"/>
            </w:rPr>
            <m:t>=258·</m:t>
          </m:r>
          <w:ins w:id="79" w:author="daniel.montesano.martinez@alumnos.upm.es" w:date="2017-12-02T17:25:00Z">
            <m:r>
              <w:rPr>
                <w:rFonts w:ascii="Cambria Math" w:hAnsi="Cambria Math"/>
                <w:color w:val="FF0000"/>
              </w:rPr>
              <m:t>0.86s</m:t>
            </m:r>
          </w:ins>
          <m:r>
            <w:rPr>
              <w:rFonts w:ascii="Cambria Math" w:hAnsi="Cambria Math"/>
              <w:color w:val="FF0000"/>
            </w:rPr>
            <m:t>=</m:t>
          </m:r>
          <w:ins w:id="80" w:author="daniel.montesano.martinez@alumnos.upm.es" w:date="2017-12-02T17:26:00Z">
            <m:r>
              <w:rPr>
                <w:rFonts w:ascii="Cambria Math" w:hAnsi="Cambria Math"/>
                <w:color w:val="FF0000"/>
              </w:rPr>
              <m:t xml:space="preserve">222 </m:t>
            </m:r>
          </w:ins>
          <m:r>
            <w:rPr>
              <w:rFonts w:ascii="Cambria Math" w:hAnsi="Cambria Math"/>
              <w:color w:val="FF0000"/>
            </w:rPr>
            <m:t>ecos</m:t>
          </m:r>
        </m:oMath>
      </m:oMathPara>
    </w:p>
    <w:p w14:paraId="28F7143D" w14:textId="77777777" w:rsidR="0035435E" w:rsidDel="00D06787" w:rsidRDefault="00747DFC" w:rsidP="00173B14">
      <w:pPr>
        <w:rPr>
          <w:del w:id="81" w:author="daniel.montesano.martinez@alumnos.upm.es" w:date="2017-12-02T17:26:00Z"/>
          <w:rFonts w:cstheme="minorHAnsi"/>
          <w:b/>
          <w:color w:val="FF0000"/>
        </w:rPr>
      </w:pPr>
      <w:del w:id="82" w:author="daniel.montesano.martinez@alumnos.upm.es" w:date="2017-12-02T17:26:00Z">
        <w:r w:rsidRPr="00747DFC" w:rsidDel="00D06787">
          <w:rPr>
            <w:rFonts w:cstheme="minorHAnsi"/>
            <w:b/>
            <w:color w:val="FF0000"/>
          </w:rPr>
          <w:delText xml:space="preserve">Esta parte </w:delText>
        </w:r>
        <w:r w:rsidDel="00D06787">
          <w:rPr>
            <w:rFonts w:cstheme="minorHAnsi"/>
            <w:b/>
            <w:color w:val="FF0000"/>
          </w:rPr>
          <w:delText xml:space="preserve">faltan </w:delText>
        </w:r>
      </w:del>
    </w:p>
    <w:p w14:paraId="29D02CDF" w14:textId="77777777" w:rsidR="00747DFC" w:rsidRPr="00747DFC" w:rsidRDefault="00747DFC" w:rsidP="00173B14">
      <w:pPr>
        <w:rPr>
          <w:rFonts w:cstheme="minorHAnsi"/>
          <w:b/>
          <w:color w:val="FF0000"/>
        </w:rPr>
      </w:pPr>
      <w:del w:id="83" w:author="daniel.montesano.martinez@alumnos.upm.es" w:date="2017-12-02T17:18:00Z">
        <w:r w:rsidDel="0073125A">
          <w:rPr>
            <w:rFonts w:cstheme="minorHAnsi"/>
            <w:b/>
            <w:color w:val="FF0000"/>
          </w:rPr>
          <w:delText>Encoder?</w:delText>
        </w:r>
      </w:del>
      <w:ins w:id="84" w:author="daniel.montesano.martinez@alumnos.upm.es" w:date="2017-12-02T17:18:00Z">
        <w:r w:rsidR="0073125A">
          <w:rPr>
            <w:rFonts w:cstheme="minorHAnsi"/>
            <w:b/>
            <w:color w:val="FF0000"/>
          </w:rPr>
          <w:t xml:space="preserve">El </w:t>
        </w:r>
        <w:proofErr w:type="spellStart"/>
        <w:r w:rsidR="0073125A">
          <w:rPr>
            <w:rFonts w:cstheme="minorHAnsi"/>
            <w:b/>
            <w:color w:val="FF0000"/>
          </w:rPr>
          <w:t>encoder</w:t>
        </w:r>
        <w:proofErr w:type="spellEnd"/>
        <w:r w:rsidR="0073125A">
          <w:rPr>
            <w:rFonts w:cstheme="minorHAnsi"/>
            <w:b/>
            <w:color w:val="FF0000"/>
          </w:rPr>
          <w:t xml:space="preserve"> es un sistema absoluto</w:t>
        </w:r>
      </w:ins>
      <w:ins w:id="85" w:author="daniel.montesano.martinez@alumnos.upm.es" w:date="2017-12-02T17:19:00Z">
        <w:r w:rsidR="0073125A">
          <w:rPr>
            <w:rFonts w:cstheme="minorHAnsi"/>
            <w:b/>
            <w:color w:val="FF0000"/>
          </w:rPr>
          <w:t xml:space="preserve">. La posición de la antena en el momento de encendido del sistema no influye en la posición. No necesita ir al cero, en todo momento sabe </w:t>
        </w:r>
        <w:proofErr w:type="spellStart"/>
        <w:r w:rsidR="0073125A">
          <w:rPr>
            <w:rFonts w:cstheme="minorHAnsi"/>
            <w:b/>
            <w:color w:val="FF0000"/>
          </w:rPr>
          <w:t>donde</w:t>
        </w:r>
        <w:proofErr w:type="spellEnd"/>
        <w:r w:rsidR="0073125A">
          <w:rPr>
            <w:rFonts w:cstheme="minorHAnsi"/>
            <w:b/>
            <w:color w:val="FF0000"/>
          </w:rPr>
          <w:t xml:space="preserve"> </w:t>
        </w:r>
      </w:ins>
      <w:ins w:id="86" w:author="daniel.montesano.martinez@alumnos.upm.es" w:date="2017-12-02T17:26:00Z">
        <w:r w:rsidR="00D06787">
          <w:rPr>
            <w:rFonts w:cstheme="minorHAnsi"/>
            <w:b/>
            <w:color w:val="FF0000"/>
          </w:rPr>
          <w:t>está</w:t>
        </w:r>
      </w:ins>
      <w:ins w:id="87" w:author="daniel.montesano.martinez@alumnos.upm.es" w:date="2017-12-02T17:19:00Z">
        <w:r w:rsidR="0073125A">
          <w:rPr>
            <w:rFonts w:cstheme="minorHAnsi"/>
            <w:b/>
            <w:color w:val="FF0000"/>
          </w:rPr>
          <w:t>.</w:t>
        </w:r>
      </w:ins>
    </w:p>
    <w:p w14:paraId="32563025" w14:textId="77777777" w:rsidR="00BC3327" w:rsidRPr="00530E8F" w:rsidRDefault="00BC3327" w:rsidP="006B0195">
      <w:pPr>
        <w:pStyle w:val="Ttulo1"/>
        <w:numPr>
          <w:ilvl w:val="0"/>
          <w:numId w:val="10"/>
        </w:numPr>
        <w:rPr>
          <w:rFonts w:asciiTheme="minorHAnsi" w:hAnsiTheme="minorHAnsi" w:cstheme="minorHAnsi"/>
        </w:rPr>
      </w:pPr>
      <w:r w:rsidRPr="00530E8F">
        <w:rPr>
          <w:rFonts w:asciiTheme="minorHAnsi" w:hAnsiTheme="minorHAnsi" w:cstheme="minorHAnsi"/>
        </w:rPr>
        <w:t>FMCW Radar</w:t>
      </w:r>
    </w:p>
    <w:p w14:paraId="2F81B9B5" w14:textId="77777777" w:rsidR="006B0195" w:rsidRPr="00530E8F" w:rsidRDefault="006B0195" w:rsidP="006B0195">
      <w:pPr>
        <w:rPr>
          <w:rFonts w:cstheme="minorHAnsi"/>
        </w:rPr>
      </w:pPr>
    </w:p>
    <w:p w14:paraId="1EBE2C6C" w14:textId="77777777" w:rsidR="00F27309" w:rsidRPr="00530E8F" w:rsidRDefault="006B0195" w:rsidP="00173B14">
      <w:pPr>
        <w:rPr>
          <w:rFonts w:cstheme="minorHAnsi"/>
        </w:rPr>
      </w:pPr>
      <w:r w:rsidRPr="00530E8F">
        <w:rPr>
          <w:rFonts w:cstheme="minorHAnsi"/>
        </w:rPr>
        <w:t>Viendo la señal de batido no podemos observar el blanco PRG ya que la información de la distancia esta contenida en la frecuencia.</w:t>
      </w:r>
    </w:p>
    <w:p w14:paraId="00BAF2A5" w14:textId="77777777" w:rsidR="006B0195" w:rsidRPr="00530E8F" w:rsidRDefault="006B0195" w:rsidP="006B0195">
      <w:pPr>
        <w:rPr>
          <w:rFonts w:cstheme="minorHAnsi"/>
        </w:rPr>
      </w:pPr>
      <w:r w:rsidRPr="00530E8F">
        <w:rPr>
          <w:rFonts w:cstheme="minorHAnsi"/>
        </w:rPr>
        <w:t>Con un barrido en la frecuencia de 8.5 a 9.5 GHz. La frecuencia de modulación es de 43.5Hz. La subida dura 10 ms, mientras que la bajada dura 302 ms. Por otro lado, los tiempos en los que el generador no varía la frecuencia son de 0.8 ms a 9.5 GHz y de 9.6 ms a 8.5 GHz.</w:t>
      </w:r>
    </w:p>
    <w:p w14:paraId="1EFB5B64" w14:textId="77777777" w:rsidR="006B0195" w:rsidRPr="00530E8F" w:rsidRDefault="001F6D50" w:rsidP="006B0195">
      <w:pPr>
        <w:rPr>
          <w:rFonts w:cstheme="minorHAnsi"/>
        </w:rPr>
      </w:pPr>
      <w:r w:rsidRPr="00530E8F">
        <w:rPr>
          <w:rFonts w:cstheme="minorHAnsi"/>
        </w:rPr>
        <w:t xml:space="preserve">Si se cambian los tiempos de rampa entre 10ms y 100ms. </w:t>
      </w:r>
      <w:r w:rsidR="006B0195" w:rsidRPr="00530E8F">
        <w:rPr>
          <w:rFonts w:cstheme="minorHAnsi"/>
        </w:rPr>
        <w:t>La variación de amplitudes en el caso de 100 ms es más lenta.</w:t>
      </w:r>
      <w:r w:rsidRPr="00530E8F">
        <w:rPr>
          <w:rFonts w:cstheme="minorHAnsi"/>
        </w:rPr>
        <w:t xml:space="preserve"> Teniendo en cuenta que l</w:t>
      </w:r>
      <w:r w:rsidR="006B0195" w:rsidRPr="00530E8F">
        <w:rPr>
          <w:rFonts w:cstheme="minorHAnsi"/>
        </w:rPr>
        <w:t>a frecuencia de batido es</w:t>
      </w:r>
      <w:r w:rsidRPr="00530E8F">
        <w:rPr>
          <w:rFonts w:cstheme="minorHAnsi"/>
        </w:rPr>
        <w:t>:</w:t>
      </w:r>
    </w:p>
    <w:p w14:paraId="2BEDCEB1" w14:textId="77777777" w:rsidR="006B0195" w:rsidRPr="00530E8F" w:rsidRDefault="006F7C96" w:rsidP="006B0195">
      <w:pPr>
        <w:rPr>
          <w:rFonts w:cstheme="minorHAnsi"/>
        </w:rPr>
      </w:pPr>
      <m:oMathPara>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2·R·</m:t>
              </m:r>
              <m:r>
                <m:rPr>
                  <m:sty m:val="p"/>
                </m:rPr>
                <w:rPr>
                  <w:rFonts w:ascii="Cambria Math" w:hAnsi="Cambria Math" w:cstheme="minorHAnsi"/>
                </w:rPr>
                <m:t>Δ</m:t>
              </m:r>
              <m:r>
                <w:rPr>
                  <w:rFonts w:ascii="Cambria Math" w:hAnsi="Cambria Math" w:cstheme="minorHAnsi"/>
                </w:rPr>
                <m:t>f</m:t>
              </m:r>
            </m:num>
            <m:den>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m</m:t>
                  </m:r>
                </m:sub>
              </m:sSub>
              <m:r>
                <w:rPr>
                  <w:rFonts w:ascii="Cambria Math" w:hAnsi="Cambria Math" w:cstheme="minorHAnsi"/>
                </w:rPr>
                <m:t>· c</m:t>
              </m:r>
            </m:den>
          </m:f>
        </m:oMath>
      </m:oMathPara>
    </w:p>
    <w:p w14:paraId="5D1F2697" w14:textId="77777777" w:rsidR="006B0195" w:rsidRPr="00530E8F" w:rsidRDefault="006B0195" w:rsidP="006B0195">
      <w:pPr>
        <w:rPr>
          <w:rFonts w:cstheme="minorHAnsi"/>
        </w:rPr>
      </w:pPr>
      <w:r w:rsidRPr="00530E8F">
        <w:rPr>
          <w:rFonts w:cstheme="minorHAnsi"/>
        </w:rPr>
        <w:t>Al variar el tiempo de rampa</w:t>
      </w:r>
      <w:r w:rsidR="001F6D50" w:rsidRPr="00530E8F">
        <w:rPr>
          <w:rFonts w:cstheme="minorHAnsi"/>
        </w:rPr>
        <w:t xml:space="preserve">, </w:t>
      </w:r>
      <w:r w:rsidRPr="00530E8F">
        <w:rPr>
          <w:rFonts w:cstheme="minorHAnsi"/>
        </w:rPr>
        <w:t xml:space="preserve">de manera que para un mayor tiempo de rampa obtenemos una frecuencia de batido más baja, lo que justifica el comportamiento observado. </w:t>
      </w:r>
    </w:p>
    <w:p w14:paraId="0F185F97" w14:textId="77777777" w:rsidR="006B0195" w:rsidRPr="00530E8F" w:rsidRDefault="001F6D50" w:rsidP="006B0195">
      <w:pPr>
        <w:rPr>
          <w:rFonts w:cstheme="minorHAnsi"/>
        </w:rPr>
      </w:pPr>
      <w:r w:rsidRPr="00530E8F">
        <w:rPr>
          <w:rFonts w:cstheme="minorHAnsi"/>
        </w:rPr>
        <w:t>Trabajando ahora con una rampa de 10 ms. Seleccionando la FFT con una ventana rectangular se observa como la frecuencia de batido varía en función del movimiento del blanco. A mayor distancia, mayor frecuencia de batido.</w:t>
      </w:r>
    </w:p>
    <w:p w14:paraId="3517CEDE" w14:textId="77777777" w:rsidR="004C09D4" w:rsidRPr="00530E8F" w:rsidRDefault="001F6D50" w:rsidP="006B0195">
      <w:pPr>
        <w:rPr>
          <w:rFonts w:cstheme="minorHAnsi"/>
        </w:rPr>
      </w:pPr>
      <w:r w:rsidRPr="00530E8F">
        <w:rPr>
          <w:rFonts w:cstheme="minorHAnsi"/>
        </w:rPr>
        <w:lastRenderedPageBreak/>
        <w:t xml:space="preserve">Se busca ahora la pared en la pantalla y se obtiene una frecuencia de batido de 5.2KHz. </w:t>
      </w:r>
      <w:r w:rsidR="004C09D4" w:rsidRPr="00530E8F">
        <w:rPr>
          <w:rFonts w:cstheme="minorHAnsi"/>
        </w:rPr>
        <w:t>Teniendo en cuenta el tiempo de modulación</w:t>
      </w:r>
      <w:r w:rsidR="00530E8F" w:rsidRPr="00530E8F">
        <w:rPr>
          <w:rFonts w:cstheme="minorHAnsi"/>
        </w:rPr>
        <w:t xml:space="preserve"> de 10ms</w:t>
      </w:r>
      <w:r w:rsidR="004C09D4" w:rsidRPr="00530E8F">
        <w:rPr>
          <w:rFonts w:cstheme="minorHAnsi"/>
        </w:rPr>
        <w:t xml:space="preserve"> y el rango de frecuencias </w:t>
      </w:r>
      <w:r w:rsidR="00530E8F" w:rsidRPr="00530E8F">
        <w:rPr>
          <w:rFonts w:cstheme="minorHAnsi"/>
        </w:rPr>
        <w:t xml:space="preserve">de 1GHz </w:t>
      </w:r>
      <w:r w:rsidR="004C09D4" w:rsidRPr="00530E8F">
        <w:rPr>
          <w:rFonts w:cstheme="minorHAnsi"/>
        </w:rPr>
        <w:t>se calcula una distancia a la pared de 7.8150 m.</w:t>
      </w:r>
    </w:p>
    <w:p w14:paraId="6D67D82A" w14:textId="77777777" w:rsidR="001F6D50" w:rsidRDefault="004C09D4" w:rsidP="001F6D50">
      <w:pPr>
        <w:rPr>
          <w:rFonts w:eastAsiaTheme="minorEastAsia" w:cstheme="minorHAnsi"/>
        </w:rPr>
      </w:pPr>
      <w:r w:rsidRPr="00530E8F">
        <w:rPr>
          <w:rFonts w:cstheme="minorHAnsi"/>
        </w:rPr>
        <w:t>Trabajando ahora con la rampa descendente, a partir de la FFT se observa una frecuencia de batido de 16.5KHz</w:t>
      </w:r>
      <w:r w:rsidR="00530E8F" w:rsidRPr="00530E8F">
        <w:rPr>
          <w:rFonts w:cstheme="minorHAnsi"/>
        </w:rPr>
        <w:t xml:space="preserve">. La distancia calculada a la pared con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m</m:t>
            </m:r>
          </m:sub>
        </m:sSub>
        <m:r>
          <w:rPr>
            <w:rFonts w:ascii="Cambria Math" w:hAnsi="Cambria Math" w:cstheme="minorHAnsi"/>
          </w:rPr>
          <m:t>=3.2ms</m:t>
        </m:r>
      </m:oMath>
      <w:r w:rsidR="00530E8F" w:rsidRPr="00530E8F">
        <w:rPr>
          <w:rFonts w:eastAsiaTheme="minorEastAsia" w:cstheme="minorHAnsi"/>
        </w:rPr>
        <w:t xml:space="preserve"> es de 7.92</w:t>
      </w:r>
      <w:r w:rsidR="00530E8F">
        <w:rPr>
          <w:rFonts w:eastAsiaTheme="minorEastAsia" w:cstheme="minorHAnsi"/>
        </w:rPr>
        <w:t>m.</w:t>
      </w:r>
    </w:p>
    <w:p w14:paraId="43DCA1F8" w14:textId="77777777" w:rsidR="00530E8F" w:rsidRDefault="00530E8F" w:rsidP="00530E8F">
      <w:pPr>
        <w:tabs>
          <w:tab w:val="left" w:pos="1230"/>
        </w:tabs>
        <w:rPr>
          <w:rFonts w:cstheme="minorHAnsi"/>
        </w:rPr>
      </w:pPr>
      <w:r>
        <w:rPr>
          <w:rFonts w:cstheme="minorHAnsi"/>
        </w:rPr>
        <w:t>Para los dos casos se obtiene una distancia a la pared prácticamente iguales (7.81 y 7.92 m). Por otro lado, la rampa descendente es tres veces menor que la rampa ascendente por los que las frecuencias de batido observadas son coherentes (5.2KHz y 16.5KHz).</w:t>
      </w:r>
    </w:p>
    <w:p w14:paraId="023E715A" w14:textId="77777777" w:rsidR="0022764E" w:rsidRDefault="00B96E09" w:rsidP="00530E8F">
      <w:pPr>
        <w:tabs>
          <w:tab w:val="left" w:pos="1230"/>
        </w:tabs>
        <w:rPr>
          <w:rFonts w:cstheme="minorHAnsi"/>
        </w:rPr>
      </w:pPr>
      <w:r>
        <w:rPr>
          <w:rFonts w:cstheme="minorHAnsi"/>
        </w:rPr>
        <w:t>Se pasa ahora a comprobar el efecto de la ventana</w:t>
      </w:r>
      <w:r w:rsidR="00070752">
        <w:rPr>
          <w:rFonts w:cstheme="minorHAnsi"/>
        </w:rPr>
        <w:t xml:space="preserve"> sobre la FFT. Por un lado, la ventana rectangular presenta una resolución mayor a costa de unos lóbulos secundarios mas altos lo que puede provocar </w:t>
      </w:r>
      <w:r w:rsidR="0022764E">
        <w:rPr>
          <w:rFonts w:cstheme="minorHAnsi"/>
        </w:rPr>
        <w:t xml:space="preserve">que no se puedan distinguir blancos próximos entre sí. Por otro lado, la ventana </w:t>
      </w:r>
      <w:proofErr w:type="spellStart"/>
      <w:r w:rsidR="0022764E">
        <w:rPr>
          <w:rFonts w:cstheme="minorHAnsi"/>
        </w:rPr>
        <w:t>Hanning</w:t>
      </w:r>
      <w:proofErr w:type="spellEnd"/>
      <w:r w:rsidR="0022764E">
        <w:rPr>
          <w:rFonts w:cstheme="minorHAnsi"/>
        </w:rPr>
        <w:t xml:space="preserve"> presenta una resolución menor a cambio de unos lóbulos secundarios mayores.</w:t>
      </w:r>
    </w:p>
    <w:p w14:paraId="308F3D66" w14:textId="77777777" w:rsidR="00B96E09" w:rsidRDefault="00C23344" w:rsidP="00B96E09">
      <w:pPr>
        <w:keepNext/>
        <w:tabs>
          <w:tab w:val="left" w:pos="1230"/>
        </w:tabs>
      </w:pPr>
      <w:r>
        <w:rPr>
          <w:noProof/>
          <w:lang w:val="es-ES_tradnl" w:eastAsia="es-ES_tradnl"/>
        </w:rPr>
        <w:drawing>
          <wp:inline distT="0" distB="0" distL="0" distR="0" wp14:anchorId="775C9A0B" wp14:editId="368E9F18">
            <wp:extent cx="2620370" cy="1911969"/>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227" b="12662"/>
                    <a:stretch/>
                  </pic:blipFill>
                  <pic:spPr bwMode="auto">
                    <a:xfrm>
                      <a:off x="0" y="0"/>
                      <a:ext cx="2624414" cy="1914920"/>
                    </a:xfrm>
                    <a:prstGeom prst="rect">
                      <a:avLst/>
                    </a:prstGeom>
                    <a:ln>
                      <a:noFill/>
                    </a:ln>
                    <a:extLst>
                      <a:ext uri="{53640926-AAD7-44D8-BBD7-CCE9431645EC}">
                        <a14:shadowObscured xmlns:a14="http://schemas.microsoft.com/office/drawing/2010/main"/>
                      </a:ext>
                    </a:extLst>
                  </pic:spPr>
                </pic:pic>
              </a:graphicData>
            </a:graphic>
          </wp:inline>
        </w:drawing>
      </w:r>
      <w:r w:rsidR="00B96E09">
        <w:rPr>
          <w:noProof/>
          <w:lang w:val="es-ES_tradnl" w:eastAsia="es-ES_tradnl"/>
        </w:rPr>
        <w:drawing>
          <wp:inline distT="0" distB="0" distL="0" distR="0" wp14:anchorId="187A2261" wp14:editId="2085A1BB">
            <wp:extent cx="2699385" cy="191175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876" t="7055" r="8631" b="14394"/>
                    <a:stretch/>
                  </pic:blipFill>
                  <pic:spPr bwMode="auto">
                    <a:xfrm>
                      <a:off x="0" y="0"/>
                      <a:ext cx="2706661" cy="1916908"/>
                    </a:xfrm>
                    <a:prstGeom prst="rect">
                      <a:avLst/>
                    </a:prstGeom>
                    <a:ln>
                      <a:noFill/>
                    </a:ln>
                    <a:extLst>
                      <a:ext uri="{53640926-AAD7-44D8-BBD7-CCE9431645EC}">
                        <a14:shadowObscured xmlns:a14="http://schemas.microsoft.com/office/drawing/2010/main"/>
                      </a:ext>
                    </a:extLst>
                  </pic:spPr>
                </pic:pic>
              </a:graphicData>
            </a:graphic>
          </wp:inline>
        </w:drawing>
      </w:r>
    </w:p>
    <w:p w14:paraId="02333246" w14:textId="77777777" w:rsidR="00B96E09" w:rsidRPr="00B96E09" w:rsidRDefault="00B96E09" w:rsidP="00B96E09">
      <w:pPr>
        <w:pStyle w:val="Descripcin"/>
        <w:jc w:val="center"/>
        <w:rPr>
          <w:lang w:val="es-ES"/>
        </w:rPr>
      </w:pPr>
      <w:r w:rsidRPr="00B96E09">
        <w:rPr>
          <w:lang w:val="es-ES"/>
        </w:rPr>
        <w:t xml:space="preserve">Figura </w:t>
      </w:r>
      <w:r>
        <w:fldChar w:fldCharType="begin"/>
      </w:r>
      <w:r w:rsidRPr="00B96E09">
        <w:rPr>
          <w:lang w:val="es-ES"/>
        </w:rPr>
        <w:instrText xml:space="preserve"> SEQ Figura \* ARABIC </w:instrText>
      </w:r>
      <w:r>
        <w:fldChar w:fldCharType="separate"/>
      </w:r>
      <w:r w:rsidRPr="00B96E09">
        <w:rPr>
          <w:noProof/>
          <w:lang w:val="es-ES"/>
        </w:rPr>
        <w:t>1</w:t>
      </w:r>
      <w:r>
        <w:fldChar w:fldCharType="end"/>
      </w:r>
      <w:r w:rsidRPr="00B96E09">
        <w:rPr>
          <w:lang w:val="es-ES"/>
        </w:rPr>
        <w:t xml:space="preserve">. Izquierda Ventana </w:t>
      </w:r>
      <w:proofErr w:type="spellStart"/>
      <w:r w:rsidRPr="00B96E09">
        <w:rPr>
          <w:lang w:val="es-ES"/>
        </w:rPr>
        <w:t>Ha</w:t>
      </w:r>
      <w:r>
        <w:rPr>
          <w:lang w:val="es-ES"/>
        </w:rPr>
        <w:t>nn</w:t>
      </w:r>
      <w:r w:rsidRPr="00B96E09">
        <w:rPr>
          <w:lang w:val="es-ES"/>
        </w:rPr>
        <w:t>ing</w:t>
      </w:r>
      <w:proofErr w:type="spellEnd"/>
      <w:r>
        <w:rPr>
          <w:lang w:val="es-ES"/>
        </w:rPr>
        <w:t>.</w:t>
      </w:r>
      <w:r w:rsidRPr="00B96E09">
        <w:rPr>
          <w:lang w:val="es-ES"/>
        </w:rPr>
        <w:t xml:space="preserve"> Derecha, Ventana Rectangular</w:t>
      </w:r>
    </w:p>
    <w:p w14:paraId="011C651A" w14:textId="77777777" w:rsidR="0022764E" w:rsidRDefault="00F82F2E" w:rsidP="00F82F2E">
      <w:pPr>
        <w:tabs>
          <w:tab w:val="left" w:pos="1403"/>
        </w:tabs>
        <w:rPr>
          <w:noProof/>
        </w:rPr>
      </w:pPr>
      <w:r>
        <w:rPr>
          <w:noProof/>
        </w:rPr>
        <w:t>Para este caso elegimos la ventana rectangular al tener mayor resolución.</w:t>
      </w:r>
    </w:p>
    <w:p w14:paraId="395F365E" w14:textId="77777777" w:rsidR="00F82F2E" w:rsidRDefault="00F82F2E" w:rsidP="00F82F2E">
      <w:pPr>
        <w:tabs>
          <w:tab w:val="left" w:pos="1403"/>
        </w:tabs>
        <w:rPr>
          <w:noProof/>
        </w:rPr>
      </w:pPr>
      <w:r>
        <w:rPr>
          <w:noProof/>
        </w:rPr>
        <w:t xml:space="preserve">Se procede ahora a comparar el comportamiento de la ventana con diferentes barridos. La figuras siguientes muestran los resultados obtenidos. </w:t>
      </w:r>
      <w:r w:rsidR="00817C6E">
        <w:rPr>
          <w:noProof/>
        </w:rPr>
        <w:t>Para los dos primeros casos no se llega a distinguir donde se encuentra los blancos. Para 1GHz se distinguen los dos blancos pero con poca nivel y para 2GHz ya se distinguen perfectamente.</w:t>
      </w:r>
    </w:p>
    <w:p w14:paraId="14B58D29" w14:textId="77777777" w:rsidR="0022764E" w:rsidRDefault="0022764E" w:rsidP="00530E8F">
      <w:pPr>
        <w:tabs>
          <w:tab w:val="left" w:pos="1230"/>
        </w:tabs>
        <w:rPr>
          <w:noProof/>
        </w:rPr>
      </w:pPr>
    </w:p>
    <w:p w14:paraId="13F51C8A" w14:textId="77777777" w:rsidR="00F82F2E" w:rsidRDefault="0022764E" w:rsidP="0022764E">
      <w:pPr>
        <w:tabs>
          <w:tab w:val="left" w:pos="1230"/>
        </w:tabs>
        <w:rPr>
          <w:rFonts w:cstheme="minorHAnsi"/>
        </w:rPr>
      </w:pPr>
      <w:r>
        <w:rPr>
          <w:noProof/>
          <w:lang w:val="es-ES_tradnl" w:eastAsia="es-ES_tradnl"/>
        </w:rPr>
        <w:drawing>
          <wp:inline distT="0" distB="0" distL="0" distR="0" wp14:anchorId="419A4924" wp14:editId="56F4CB7C">
            <wp:extent cx="2520000" cy="192453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33" t="13796" r="10044"/>
                    <a:stretch/>
                  </pic:blipFill>
                  <pic:spPr bwMode="auto">
                    <a:xfrm>
                      <a:off x="0" y="0"/>
                      <a:ext cx="2520000" cy="1924533"/>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_tradnl" w:eastAsia="es-ES_tradnl"/>
        </w:rPr>
        <w:drawing>
          <wp:inline distT="0" distB="0" distL="0" distR="0" wp14:anchorId="082F32FC" wp14:editId="15C3A658">
            <wp:extent cx="2757858" cy="1925051"/>
            <wp:effectExtent l="0" t="0" r="444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13" t="16934" r="2635"/>
                    <a:stretch/>
                  </pic:blipFill>
                  <pic:spPr bwMode="auto">
                    <a:xfrm>
                      <a:off x="0" y="0"/>
                      <a:ext cx="2762224" cy="1928099"/>
                    </a:xfrm>
                    <a:prstGeom prst="rect">
                      <a:avLst/>
                    </a:prstGeom>
                    <a:ln>
                      <a:noFill/>
                    </a:ln>
                    <a:extLst>
                      <a:ext uri="{53640926-AAD7-44D8-BBD7-CCE9431645EC}">
                        <a14:shadowObscured xmlns:a14="http://schemas.microsoft.com/office/drawing/2010/main"/>
                      </a:ext>
                    </a:extLst>
                  </pic:spPr>
                </pic:pic>
              </a:graphicData>
            </a:graphic>
          </wp:inline>
        </w:drawing>
      </w:r>
    </w:p>
    <w:p w14:paraId="3D5487EA" w14:textId="77777777" w:rsidR="00F82F2E" w:rsidRPr="00F82F2E" w:rsidRDefault="00F82F2E" w:rsidP="00F82F2E">
      <w:pPr>
        <w:pStyle w:val="Descripcin"/>
        <w:jc w:val="center"/>
        <w:rPr>
          <w:lang w:val="es-ES"/>
        </w:rPr>
      </w:pPr>
      <w:r w:rsidRPr="00B96E09">
        <w:rPr>
          <w:lang w:val="es-ES"/>
        </w:rPr>
        <w:t xml:space="preserve">Figura </w:t>
      </w:r>
      <w:r>
        <w:fldChar w:fldCharType="begin"/>
      </w:r>
      <w:r w:rsidRPr="00B96E09">
        <w:rPr>
          <w:lang w:val="es-ES"/>
        </w:rPr>
        <w:instrText xml:space="preserve"> SEQ Figura \* ARABIC </w:instrText>
      </w:r>
      <w:r>
        <w:fldChar w:fldCharType="separate"/>
      </w:r>
      <w:r>
        <w:rPr>
          <w:noProof/>
          <w:lang w:val="es-ES"/>
        </w:rPr>
        <w:t>2</w:t>
      </w:r>
      <w:r>
        <w:fldChar w:fldCharType="end"/>
      </w:r>
      <w:r w:rsidRPr="00B96E09">
        <w:rPr>
          <w:lang w:val="es-ES"/>
        </w:rPr>
        <w:t>. Izquierda</w:t>
      </w:r>
      <w:r>
        <w:rPr>
          <w:lang w:val="es-ES"/>
        </w:rPr>
        <w:t>,</w:t>
      </w:r>
      <w:r w:rsidRPr="00B96E09">
        <w:rPr>
          <w:lang w:val="es-ES"/>
        </w:rPr>
        <w:t xml:space="preserve"> </w:t>
      </w:r>
      <w:r>
        <w:rPr>
          <w:lang w:val="es-ES"/>
        </w:rPr>
        <w:t>Barrido 8-8.2 GHZ.</w:t>
      </w:r>
      <w:r w:rsidRPr="00B96E09">
        <w:rPr>
          <w:lang w:val="es-ES"/>
        </w:rPr>
        <w:t xml:space="preserve"> Derecha, </w:t>
      </w:r>
      <w:r>
        <w:rPr>
          <w:lang w:val="es-ES"/>
        </w:rPr>
        <w:t>Barrido 8-8.5 GHZ</w:t>
      </w:r>
    </w:p>
    <w:p w14:paraId="6EEEF52C" w14:textId="77777777" w:rsidR="0022764E" w:rsidRPr="0022764E" w:rsidRDefault="0022764E" w:rsidP="0022764E">
      <w:pPr>
        <w:tabs>
          <w:tab w:val="left" w:pos="1230"/>
        </w:tabs>
        <w:rPr>
          <w:rFonts w:cstheme="minorHAnsi"/>
        </w:rPr>
      </w:pPr>
      <w:r>
        <w:rPr>
          <w:noProof/>
          <w:lang w:val="es-ES_tradnl" w:eastAsia="es-ES_tradnl"/>
        </w:rPr>
        <w:lastRenderedPageBreak/>
        <w:drawing>
          <wp:inline distT="0" distB="0" distL="0" distR="0" wp14:anchorId="0DD14BAC" wp14:editId="3150C6D3">
            <wp:extent cx="2708731" cy="1957523"/>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174" t="9407" r="6690" b="6632"/>
                    <a:stretch/>
                  </pic:blipFill>
                  <pic:spPr bwMode="auto">
                    <a:xfrm>
                      <a:off x="0" y="0"/>
                      <a:ext cx="2717384" cy="1963776"/>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_tradnl" w:eastAsia="es-ES_tradnl"/>
        </w:rPr>
        <w:drawing>
          <wp:inline distT="0" distB="0" distL="0" distR="0" wp14:anchorId="02E84F1E" wp14:editId="252FE9CC">
            <wp:extent cx="2683823" cy="1940253"/>
            <wp:effectExtent l="0" t="0" r="254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79" t="13281" r="11630" b="8169"/>
                    <a:stretch/>
                  </pic:blipFill>
                  <pic:spPr bwMode="auto">
                    <a:xfrm>
                      <a:off x="0" y="0"/>
                      <a:ext cx="2704857" cy="1955460"/>
                    </a:xfrm>
                    <a:prstGeom prst="rect">
                      <a:avLst/>
                    </a:prstGeom>
                    <a:ln>
                      <a:noFill/>
                    </a:ln>
                    <a:extLst>
                      <a:ext uri="{53640926-AAD7-44D8-BBD7-CCE9431645EC}">
                        <a14:shadowObscured xmlns:a14="http://schemas.microsoft.com/office/drawing/2010/main"/>
                      </a:ext>
                    </a:extLst>
                  </pic:spPr>
                </pic:pic>
              </a:graphicData>
            </a:graphic>
          </wp:inline>
        </w:drawing>
      </w:r>
    </w:p>
    <w:p w14:paraId="604078AB" w14:textId="77777777" w:rsidR="00F82F2E" w:rsidRPr="00F82F2E" w:rsidRDefault="00F82F2E" w:rsidP="00F82F2E">
      <w:pPr>
        <w:pStyle w:val="Descripcin"/>
        <w:jc w:val="center"/>
        <w:rPr>
          <w:lang w:val="es-ES"/>
        </w:rPr>
      </w:pPr>
      <w:r w:rsidRPr="00B96E09">
        <w:rPr>
          <w:lang w:val="es-ES"/>
        </w:rPr>
        <w:t xml:space="preserve">Figura </w:t>
      </w:r>
      <w:r>
        <w:fldChar w:fldCharType="begin"/>
      </w:r>
      <w:r w:rsidRPr="00B96E09">
        <w:rPr>
          <w:lang w:val="es-ES"/>
        </w:rPr>
        <w:instrText xml:space="preserve"> SEQ Figura \* ARABIC </w:instrText>
      </w:r>
      <w:r>
        <w:fldChar w:fldCharType="separate"/>
      </w:r>
      <w:r>
        <w:rPr>
          <w:noProof/>
          <w:lang w:val="es-ES"/>
        </w:rPr>
        <w:t>3</w:t>
      </w:r>
      <w:r>
        <w:fldChar w:fldCharType="end"/>
      </w:r>
      <w:r w:rsidRPr="00B96E09">
        <w:rPr>
          <w:lang w:val="es-ES"/>
        </w:rPr>
        <w:t>. Izquierda</w:t>
      </w:r>
      <w:r>
        <w:rPr>
          <w:lang w:val="es-ES"/>
        </w:rPr>
        <w:t>,</w:t>
      </w:r>
      <w:r w:rsidRPr="00B96E09">
        <w:rPr>
          <w:lang w:val="es-ES"/>
        </w:rPr>
        <w:t xml:space="preserve"> </w:t>
      </w:r>
      <w:r>
        <w:rPr>
          <w:lang w:val="es-ES"/>
        </w:rPr>
        <w:t>Barrido 8-9 GHZ.</w:t>
      </w:r>
      <w:r w:rsidRPr="00B96E09">
        <w:rPr>
          <w:lang w:val="es-ES"/>
        </w:rPr>
        <w:t xml:space="preserve"> Derecha, </w:t>
      </w:r>
      <w:r>
        <w:rPr>
          <w:lang w:val="es-ES"/>
        </w:rPr>
        <w:t>Barrido 8-10 GHZ</w:t>
      </w:r>
    </w:p>
    <w:p w14:paraId="24621050" w14:textId="77777777" w:rsidR="001F6D50" w:rsidRPr="00530E8F" w:rsidRDefault="00CA525A" w:rsidP="006B0195">
      <w:pPr>
        <w:rPr>
          <w:rFonts w:cstheme="minorHAnsi"/>
        </w:rPr>
      </w:pPr>
      <w:r>
        <w:rPr>
          <w:rFonts w:cstheme="minorHAnsi"/>
        </w:rPr>
        <w:t>Para un barrido de 2GHz se tienen la posición de los siguientes blancos:</w:t>
      </w:r>
    </w:p>
    <w:tbl>
      <w:tblPr>
        <w:tblStyle w:val="Tablanormal1"/>
        <w:tblW w:w="0" w:type="auto"/>
        <w:jc w:val="center"/>
        <w:tblLook w:val="04A0" w:firstRow="1" w:lastRow="0" w:firstColumn="1" w:lastColumn="0" w:noHBand="0" w:noVBand="1"/>
      </w:tblPr>
      <w:tblGrid>
        <w:gridCol w:w="1256"/>
        <w:gridCol w:w="2660"/>
        <w:gridCol w:w="1728"/>
      </w:tblGrid>
      <w:tr w:rsidR="00CA525A" w14:paraId="018C706C" w14:textId="77777777" w:rsidTr="00355B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189EE2" w14:textId="77777777" w:rsidR="00CA525A" w:rsidRDefault="00CA525A">
            <w:pPr>
              <w:spacing w:line="276" w:lineRule="auto"/>
              <w:jc w:val="center"/>
            </w:pPr>
            <w:proofErr w:type="spellStart"/>
            <w:r>
              <w:rPr>
                <w:sz w:val="24"/>
              </w:rPr>
              <w:t>Blancos</w:t>
            </w:r>
            <w:proofErr w:type="spellEnd"/>
          </w:p>
        </w:tc>
        <w:tc>
          <w:tcPr>
            <w:tcW w:w="0" w:type="auto"/>
            <w:hideMark/>
          </w:tcPr>
          <w:p w14:paraId="08942B6E" w14:textId="77777777" w:rsidR="00CA525A" w:rsidRDefault="00CA525A">
            <w:pPr>
              <w:spacing w:line="276" w:lineRule="auto"/>
              <w:jc w:val="center"/>
              <w:cnfStyle w:val="100000000000" w:firstRow="1" w:lastRow="0" w:firstColumn="0" w:lastColumn="0" w:oddVBand="0" w:evenVBand="0" w:oddHBand="0" w:evenHBand="0" w:firstRowFirstColumn="0" w:firstRowLastColumn="0" w:lastRowFirstColumn="0" w:lastRowLastColumn="0"/>
            </w:pPr>
            <w:proofErr w:type="spellStart"/>
            <w:r>
              <w:t>Frecuencia</w:t>
            </w:r>
            <w:proofErr w:type="spellEnd"/>
            <w:r>
              <w:t xml:space="preserve"> de </w:t>
            </w:r>
            <w:proofErr w:type="spellStart"/>
            <w:r>
              <w:t>Batido</w:t>
            </w:r>
            <w:proofErr w:type="spellEnd"/>
            <w:r>
              <w:t xml:space="preserve"> (</w:t>
            </w:r>
            <w:ins w:id="88" w:author="daniel.montesano.martinez@alumnos.upm.es" w:date="2017-12-02T17:24:00Z">
              <w:r w:rsidR="00364EF2">
                <w:t>K</w:t>
              </w:r>
            </w:ins>
            <w:r>
              <w:t>Hz)</w:t>
            </w:r>
          </w:p>
        </w:tc>
        <w:tc>
          <w:tcPr>
            <w:tcW w:w="1728" w:type="dxa"/>
            <w:hideMark/>
          </w:tcPr>
          <w:p w14:paraId="3752E0F2" w14:textId="77777777" w:rsidR="00CA525A" w:rsidRDefault="00CA525A" w:rsidP="00355BD4">
            <w:pPr>
              <w:spacing w:line="276" w:lineRule="auto"/>
              <w:jc w:val="center"/>
              <w:cnfStyle w:val="100000000000" w:firstRow="1" w:lastRow="0" w:firstColumn="0" w:lastColumn="0" w:oddVBand="0" w:evenVBand="0" w:oddHBand="0" w:evenHBand="0" w:firstRowFirstColumn="0" w:firstRowLastColumn="0" w:lastRowFirstColumn="0" w:lastRowLastColumn="0"/>
            </w:pPr>
            <w:proofErr w:type="spellStart"/>
            <w:r>
              <w:t>Distancia</w:t>
            </w:r>
            <w:proofErr w:type="spellEnd"/>
            <w:r w:rsidR="00355BD4">
              <w:t xml:space="preserve"> </w:t>
            </w:r>
            <w:r>
              <w:t>(m)</w:t>
            </w:r>
          </w:p>
        </w:tc>
      </w:tr>
      <w:tr w:rsidR="00CA525A" w14:paraId="0122EEBB" w14:textId="77777777" w:rsidTr="00355B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C17DCF" w14:textId="77777777" w:rsidR="00CA525A" w:rsidRDefault="00CA525A">
            <w:pPr>
              <w:spacing w:line="276" w:lineRule="auto"/>
            </w:pPr>
            <w:r>
              <w:t>Blanco nº 1</w:t>
            </w:r>
          </w:p>
        </w:tc>
        <w:tc>
          <w:tcPr>
            <w:tcW w:w="0" w:type="auto"/>
          </w:tcPr>
          <w:p w14:paraId="310425E0" w14:textId="77777777" w:rsidR="00CA525A" w:rsidRPr="00CA525A" w:rsidRDefault="00364EF2">
            <w:pPr>
              <w:spacing w:line="276" w:lineRule="auto"/>
              <w:jc w:val="center"/>
              <w:cnfStyle w:val="000000100000" w:firstRow="0" w:lastRow="0" w:firstColumn="0" w:lastColumn="0" w:oddVBand="0" w:evenVBand="0" w:oddHBand="1" w:evenHBand="0" w:firstRowFirstColumn="0" w:firstRowLastColumn="0" w:lastRowFirstColumn="0" w:lastRowLastColumn="0"/>
            </w:pPr>
            <w:ins w:id="89" w:author="daniel.montesano.martinez@alumnos.upm.es" w:date="2017-12-02T17:24:00Z">
              <w:r>
                <w:t>0.5</w:t>
              </w:r>
            </w:ins>
            <w:del w:id="90" w:author="daniel.montesano.martinez@alumnos.upm.es" w:date="2017-12-02T17:24:00Z">
              <w:r w:rsidR="00CA525A" w:rsidRPr="00CA525A" w:rsidDel="00364EF2">
                <w:delText>500</w:delText>
              </w:r>
            </w:del>
          </w:p>
        </w:tc>
        <w:tc>
          <w:tcPr>
            <w:tcW w:w="1728" w:type="dxa"/>
          </w:tcPr>
          <w:p w14:paraId="072DBFC7" w14:textId="77777777" w:rsidR="00CA525A" w:rsidRPr="00355BD4" w:rsidRDefault="00CA525A">
            <w:pPr>
              <w:spacing w:line="276" w:lineRule="auto"/>
              <w:jc w:val="center"/>
              <w:cnfStyle w:val="000000100000" w:firstRow="0" w:lastRow="0" w:firstColumn="0" w:lastColumn="0" w:oddVBand="0" w:evenVBand="0" w:oddHBand="1" w:evenHBand="0" w:firstRowFirstColumn="0" w:firstRowLastColumn="0" w:lastRowFirstColumn="0" w:lastRowLastColumn="0"/>
            </w:pPr>
            <w:r w:rsidRPr="00355BD4">
              <w:t>0.375</w:t>
            </w:r>
          </w:p>
        </w:tc>
      </w:tr>
      <w:tr w:rsidR="00CA525A" w14:paraId="1D47B884" w14:textId="77777777" w:rsidTr="00355BD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2D24F5" w14:textId="77777777" w:rsidR="00CA525A" w:rsidRDefault="00CA525A">
            <w:pPr>
              <w:spacing w:line="276" w:lineRule="auto"/>
            </w:pPr>
            <w:r>
              <w:t>Blanco nº 2</w:t>
            </w:r>
          </w:p>
        </w:tc>
        <w:tc>
          <w:tcPr>
            <w:tcW w:w="0" w:type="auto"/>
          </w:tcPr>
          <w:p w14:paraId="42EFA2DC" w14:textId="77777777" w:rsidR="00CA525A" w:rsidRPr="00CA525A" w:rsidRDefault="00CA525A">
            <w:pPr>
              <w:spacing w:line="276" w:lineRule="auto"/>
              <w:jc w:val="center"/>
              <w:cnfStyle w:val="000000000000" w:firstRow="0" w:lastRow="0" w:firstColumn="0" w:lastColumn="0" w:oddVBand="0" w:evenVBand="0" w:oddHBand="0" w:evenHBand="0" w:firstRowFirstColumn="0" w:firstRowLastColumn="0" w:lastRowFirstColumn="0" w:lastRowLastColumn="0"/>
            </w:pPr>
            <w:r w:rsidRPr="00CA525A">
              <w:t>3</w:t>
            </w:r>
            <w:r>
              <w:t>.</w:t>
            </w:r>
            <w:r w:rsidRPr="00CA525A">
              <w:t>25</w:t>
            </w:r>
          </w:p>
        </w:tc>
        <w:tc>
          <w:tcPr>
            <w:tcW w:w="1728" w:type="dxa"/>
          </w:tcPr>
          <w:p w14:paraId="7E47A311" w14:textId="77777777" w:rsidR="00CA525A" w:rsidRPr="00355BD4" w:rsidRDefault="00CA525A">
            <w:pPr>
              <w:spacing w:line="276" w:lineRule="auto"/>
              <w:jc w:val="center"/>
              <w:cnfStyle w:val="000000000000" w:firstRow="0" w:lastRow="0" w:firstColumn="0" w:lastColumn="0" w:oddVBand="0" w:evenVBand="0" w:oddHBand="0" w:evenHBand="0" w:firstRowFirstColumn="0" w:firstRowLastColumn="0" w:lastRowFirstColumn="0" w:lastRowLastColumn="0"/>
            </w:pPr>
            <w:r w:rsidRPr="00355BD4">
              <w:t>2.43</w:t>
            </w:r>
          </w:p>
        </w:tc>
      </w:tr>
      <w:tr w:rsidR="00CA525A" w14:paraId="61A57BCA" w14:textId="77777777" w:rsidTr="00355B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7E64CF" w14:textId="77777777" w:rsidR="00CA525A" w:rsidRDefault="00CA525A">
            <w:pPr>
              <w:spacing w:line="276" w:lineRule="auto"/>
              <w:jc w:val="center"/>
            </w:pPr>
            <w:r>
              <w:t>Blanco nº 3</w:t>
            </w:r>
          </w:p>
        </w:tc>
        <w:tc>
          <w:tcPr>
            <w:tcW w:w="0" w:type="auto"/>
          </w:tcPr>
          <w:p w14:paraId="02EE56A2" w14:textId="77777777" w:rsidR="00CA525A" w:rsidRPr="00CA525A" w:rsidRDefault="00CA525A">
            <w:pPr>
              <w:spacing w:line="276" w:lineRule="auto"/>
              <w:jc w:val="center"/>
              <w:cnfStyle w:val="000000100000" w:firstRow="0" w:lastRow="0" w:firstColumn="0" w:lastColumn="0" w:oddVBand="0" w:evenVBand="0" w:oddHBand="1" w:evenHBand="0" w:firstRowFirstColumn="0" w:firstRowLastColumn="0" w:lastRowFirstColumn="0" w:lastRowLastColumn="0"/>
            </w:pPr>
            <w:r>
              <w:t>4.5</w:t>
            </w:r>
          </w:p>
        </w:tc>
        <w:tc>
          <w:tcPr>
            <w:tcW w:w="1728" w:type="dxa"/>
          </w:tcPr>
          <w:p w14:paraId="0C7E3AE1" w14:textId="77777777" w:rsidR="00CA525A" w:rsidRPr="00355BD4" w:rsidRDefault="00CA525A">
            <w:pPr>
              <w:spacing w:line="276" w:lineRule="auto"/>
              <w:jc w:val="center"/>
              <w:cnfStyle w:val="000000100000" w:firstRow="0" w:lastRow="0" w:firstColumn="0" w:lastColumn="0" w:oddVBand="0" w:evenVBand="0" w:oddHBand="1" w:evenHBand="0" w:firstRowFirstColumn="0" w:firstRowLastColumn="0" w:lastRowFirstColumn="0" w:lastRowLastColumn="0"/>
            </w:pPr>
            <w:r w:rsidRPr="00355BD4">
              <w:t>3.37</w:t>
            </w:r>
          </w:p>
        </w:tc>
      </w:tr>
      <w:tr w:rsidR="00CA525A" w14:paraId="5500EA1B" w14:textId="77777777" w:rsidTr="00355BD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8AF21B" w14:textId="77777777" w:rsidR="00CA525A" w:rsidRDefault="00CA525A">
            <w:pPr>
              <w:spacing w:line="276" w:lineRule="auto"/>
              <w:jc w:val="center"/>
            </w:pPr>
            <w:r>
              <w:t>Blanco nº 4</w:t>
            </w:r>
          </w:p>
        </w:tc>
        <w:tc>
          <w:tcPr>
            <w:tcW w:w="0" w:type="auto"/>
          </w:tcPr>
          <w:p w14:paraId="0176B86D" w14:textId="77777777" w:rsidR="00CA525A" w:rsidRPr="00CA525A" w:rsidRDefault="00CA525A">
            <w:pPr>
              <w:spacing w:line="276" w:lineRule="auto"/>
              <w:jc w:val="center"/>
              <w:cnfStyle w:val="000000000000" w:firstRow="0" w:lastRow="0" w:firstColumn="0" w:lastColumn="0" w:oddVBand="0" w:evenVBand="0" w:oddHBand="0" w:evenHBand="0" w:firstRowFirstColumn="0" w:firstRowLastColumn="0" w:lastRowFirstColumn="0" w:lastRowLastColumn="0"/>
            </w:pPr>
            <w:r>
              <w:t>4.95</w:t>
            </w:r>
          </w:p>
        </w:tc>
        <w:tc>
          <w:tcPr>
            <w:tcW w:w="1728" w:type="dxa"/>
          </w:tcPr>
          <w:p w14:paraId="428DCD11" w14:textId="77777777" w:rsidR="00CA525A" w:rsidRPr="00355BD4" w:rsidRDefault="00CA525A">
            <w:pPr>
              <w:spacing w:line="276" w:lineRule="auto"/>
              <w:jc w:val="center"/>
              <w:cnfStyle w:val="000000000000" w:firstRow="0" w:lastRow="0" w:firstColumn="0" w:lastColumn="0" w:oddVBand="0" w:evenVBand="0" w:oddHBand="0" w:evenHBand="0" w:firstRowFirstColumn="0" w:firstRowLastColumn="0" w:lastRowFirstColumn="0" w:lastRowLastColumn="0"/>
            </w:pPr>
            <w:r w:rsidRPr="00355BD4">
              <w:t>3.71</w:t>
            </w:r>
          </w:p>
        </w:tc>
      </w:tr>
      <w:tr w:rsidR="00CA525A" w14:paraId="6FDD6EAC" w14:textId="77777777" w:rsidTr="00355B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21E673" w14:textId="77777777" w:rsidR="00CA525A" w:rsidRDefault="00CA525A">
            <w:r>
              <w:t>Blanco nº 5</w:t>
            </w:r>
          </w:p>
        </w:tc>
        <w:tc>
          <w:tcPr>
            <w:tcW w:w="0" w:type="auto"/>
          </w:tcPr>
          <w:p w14:paraId="72929F0B" w14:textId="77777777" w:rsidR="00CA525A" w:rsidRPr="00CA525A" w:rsidRDefault="00CA525A">
            <w:pPr>
              <w:spacing w:line="276" w:lineRule="auto"/>
              <w:jc w:val="center"/>
              <w:cnfStyle w:val="000000100000" w:firstRow="0" w:lastRow="0" w:firstColumn="0" w:lastColumn="0" w:oddVBand="0" w:evenVBand="0" w:oddHBand="1" w:evenHBand="0" w:firstRowFirstColumn="0" w:firstRowLastColumn="0" w:lastRowFirstColumn="0" w:lastRowLastColumn="0"/>
            </w:pPr>
            <w:r>
              <w:t>5.4</w:t>
            </w:r>
          </w:p>
        </w:tc>
        <w:tc>
          <w:tcPr>
            <w:tcW w:w="1728" w:type="dxa"/>
          </w:tcPr>
          <w:p w14:paraId="7DEC5DF5" w14:textId="77777777" w:rsidR="00CA525A" w:rsidRPr="00355BD4" w:rsidRDefault="00CA525A">
            <w:pPr>
              <w:spacing w:line="276" w:lineRule="auto"/>
              <w:jc w:val="center"/>
              <w:cnfStyle w:val="000000100000" w:firstRow="0" w:lastRow="0" w:firstColumn="0" w:lastColumn="0" w:oddVBand="0" w:evenVBand="0" w:oddHBand="1" w:evenHBand="0" w:firstRowFirstColumn="0" w:firstRowLastColumn="0" w:lastRowFirstColumn="0" w:lastRowLastColumn="0"/>
            </w:pPr>
            <w:r w:rsidRPr="00355BD4">
              <w:t>4.05</w:t>
            </w:r>
          </w:p>
        </w:tc>
      </w:tr>
      <w:tr w:rsidR="00CA525A" w14:paraId="0E6D2AB8" w14:textId="77777777" w:rsidTr="00355BD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EBA144" w14:textId="77777777" w:rsidR="00CA525A" w:rsidRDefault="00CA525A">
            <w:r>
              <w:t>Blanco nº 6</w:t>
            </w:r>
          </w:p>
        </w:tc>
        <w:tc>
          <w:tcPr>
            <w:tcW w:w="0" w:type="auto"/>
          </w:tcPr>
          <w:p w14:paraId="16966D05" w14:textId="77777777" w:rsidR="00CA525A" w:rsidRPr="00CA525A" w:rsidRDefault="00CA525A">
            <w:pPr>
              <w:spacing w:line="276" w:lineRule="auto"/>
              <w:jc w:val="center"/>
              <w:cnfStyle w:val="000000000000" w:firstRow="0" w:lastRow="0" w:firstColumn="0" w:lastColumn="0" w:oddVBand="0" w:evenVBand="0" w:oddHBand="0" w:evenHBand="0" w:firstRowFirstColumn="0" w:firstRowLastColumn="0" w:lastRowFirstColumn="0" w:lastRowLastColumn="0"/>
            </w:pPr>
            <w:r>
              <w:t>5.7</w:t>
            </w:r>
          </w:p>
        </w:tc>
        <w:tc>
          <w:tcPr>
            <w:tcW w:w="1728" w:type="dxa"/>
          </w:tcPr>
          <w:p w14:paraId="23E11EF4" w14:textId="77777777" w:rsidR="00CA525A" w:rsidRPr="00355BD4" w:rsidRDefault="00CA525A">
            <w:pPr>
              <w:spacing w:line="276" w:lineRule="auto"/>
              <w:jc w:val="center"/>
              <w:cnfStyle w:val="000000000000" w:firstRow="0" w:lastRow="0" w:firstColumn="0" w:lastColumn="0" w:oddVBand="0" w:evenVBand="0" w:oddHBand="0" w:evenHBand="0" w:firstRowFirstColumn="0" w:firstRowLastColumn="0" w:lastRowFirstColumn="0" w:lastRowLastColumn="0"/>
            </w:pPr>
            <w:r w:rsidRPr="00355BD4">
              <w:t>4.27</w:t>
            </w:r>
          </w:p>
        </w:tc>
      </w:tr>
      <w:tr w:rsidR="00CA525A" w14:paraId="2B2C7E25" w14:textId="77777777" w:rsidTr="00355B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D0C918A" w14:textId="77777777" w:rsidR="00CA525A" w:rsidRDefault="00CA525A">
            <w:pPr>
              <w:spacing w:line="276" w:lineRule="auto"/>
              <w:jc w:val="center"/>
            </w:pPr>
            <w:r>
              <w:t>Blanco nº 7</w:t>
            </w:r>
          </w:p>
        </w:tc>
        <w:tc>
          <w:tcPr>
            <w:tcW w:w="0" w:type="auto"/>
          </w:tcPr>
          <w:p w14:paraId="3638138E" w14:textId="77777777" w:rsidR="00CA525A" w:rsidRDefault="00CA525A">
            <w:pPr>
              <w:spacing w:line="276" w:lineRule="auto"/>
              <w:jc w:val="center"/>
              <w:cnfStyle w:val="000000100000" w:firstRow="0" w:lastRow="0" w:firstColumn="0" w:lastColumn="0" w:oddVBand="0" w:evenVBand="0" w:oddHBand="1" w:evenHBand="0" w:firstRowFirstColumn="0" w:firstRowLastColumn="0" w:lastRowFirstColumn="0" w:lastRowLastColumn="0"/>
            </w:pPr>
            <w:r>
              <w:t>6.15</w:t>
            </w:r>
          </w:p>
        </w:tc>
        <w:tc>
          <w:tcPr>
            <w:tcW w:w="1728" w:type="dxa"/>
          </w:tcPr>
          <w:p w14:paraId="2052FFCF" w14:textId="77777777" w:rsidR="00CA525A" w:rsidRPr="00355BD4" w:rsidRDefault="00CA525A">
            <w:pPr>
              <w:spacing w:line="276" w:lineRule="auto"/>
              <w:jc w:val="center"/>
              <w:cnfStyle w:val="000000100000" w:firstRow="0" w:lastRow="0" w:firstColumn="0" w:lastColumn="0" w:oddVBand="0" w:evenVBand="0" w:oddHBand="1" w:evenHBand="0" w:firstRowFirstColumn="0" w:firstRowLastColumn="0" w:lastRowFirstColumn="0" w:lastRowLastColumn="0"/>
            </w:pPr>
            <w:r w:rsidRPr="00355BD4">
              <w:t>4.61</w:t>
            </w:r>
          </w:p>
        </w:tc>
      </w:tr>
      <w:tr w:rsidR="00CA525A" w14:paraId="2590BFAD" w14:textId="77777777" w:rsidTr="00355BD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F01207" w14:textId="77777777" w:rsidR="00CA525A" w:rsidRDefault="00CA525A">
            <w:pPr>
              <w:spacing w:line="276" w:lineRule="auto"/>
              <w:jc w:val="center"/>
            </w:pPr>
            <w:r>
              <w:t>PRP</w:t>
            </w:r>
          </w:p>
        </w:tc>
        <w:tc>
          <w:tcPr>
            <w:tcW w:w="0" w:type="auto"/>
          </w:tcPr>
          <w:p w14:paraId="68F08669" w14:textId="77777777" w:rsidR="00CA525A" w:rsidRPr="00CA525A" w:rsidRDefault="00CA525A">
            <w:pPr>
              <w:spacing w:line="276" w:lineRule="auto"/>
              <w:jc w:val="center"/>
              <w:cnfStyle w:val="000000000000" w:firstRow="0" w:lastRow="0" w:firstColumn="0" w:lastColumn="0" w:oddVBand="0" w:evenVBand="0" w:oddHBand="0" w:evenHBand="0" w:firstRowFirstColumn="0" w:firstRowLastColumn="0" w:lastRowFirstColumn="0" w:lastRowLastColumn="0"/>
            </w:pPr>
            <w:r>
              <w:t>9.45</w:t>
            </w:r>
          </w:p>
        </w:tc>
        <w:tc>
          <w:tcPr>
            <w:tcW w:w="1728" w:type="dxa"/>
          </w:tcPr>
          <w:p w14:paraId="6E614B40" w14:textId="77777777" w:rsidR="00CA525A" w:rsidRPr="00355BD4" w:rsidRDefault="00CA525A">
            <w:pPr>
              <w:spacing w:line="276" w:lineRule="auto"/>
              <w:jc w:val="center"/>
              <w:cnfStyle w:val="000000000000" w:firstRow="0" w:lastRow="0" w:firstColumn="0" w:lastColumn="0" w:oddVBand="0" w:evenVBand="0" w:oddHBand="0" w:evenHBand="0" w:firstRowFirstColumn="0" w:firstRowLastColumn="0" w:lastRowFirstColumn="0" w:lastRowLastColumn="0"/>
            </w:pPr>
            <w:r w:rsidRPr="00355BD4">
              <w:t>7.08</w:t>
            </w:r>
          </w:p>
        </w:tc>
      </w:tr>
      <w:tr w:rsidR="00CA525A" w14:paraId="1EA89F6E" w14:textId="77777777" w:rsidTr="00355B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161934" w14:textId="77777777" w:rsidR="00CA525A" w:rsidRDefault="00CA525A">
            <w:pPr>
              <w:spacing w:line="276" w:lineRule="auto"/>
              <w:jc w:val="center"/>
            </w:pPr>
            <w:r>
              <w:t>Armario</w:t>
            </w:r>
          </w:p>
        </w:tc>
        <w:tc>
          <w:tcPr>
            <w:tcW w:w="0" w:type="auto"/>
          </w:tcPr>
          <w:p w14:paraId="13D1B310" w14:textId="77777777" w:rsidR="00CA525A" w:rsidRPr="00CA525A" w:rsidRDefault="00CA525A">
            <w:pPr>
              <w:spacing w:line="276" w:lineRule="auto"/>
              <w:jc w:val="center"/>
              <w:cnfStyle w:val="000000100000" w:firstRow="0" w:lastRow="0" w:firstColumn="0" w:lastColumn="0" w:oddVBand="0" w:evenVBand="0" w:oddHBand="1" w:evenHBand="0" w:firstRowFirstColumn="0" w:firstRowLastColumn="0" w:lastRowFirstColumn="0" w:lastRowLastColumn="0"/>
            </w:pPr>
            <w:r>
              <w:t>10.25</w:t>
            </w:r>
          </w:p>
        </w:tc>
        <w:tc>
          <w:tcPr>
            <w:tcW w:w="1728" w:type="dxa"/>
          </w:tcPr>
          <w:p w14:paraId="6ECF381D" w14:textId="77777777" w:rsidR="00CA525A" w:rsidRPr="00355BD4" w:rsidRDefault="00355BD4">
            <w:pPr>
              <w:spacing w:line="276" w:lineRule="auto"/>
              <w:jc w:val="center"/>
              <w:cnfStyle w:val="000000100000" w:firstRow="0" w:lastRow="0" w:firstColumn="0" w:lastColumn="0" w:oddVBand="0" w:evenVBand="0" w:oddHBand="1" w:evenHBand="0" w:firstRowFirstColumn="0" w:firstRowLastColumn="0" w:lastRowFirstColumn="0" w:lastRowLastColumn="0"/>
            </w:pPr>
            <w:r w:rsidRPr="00355BD4">
              <w:t>7.68</w:t>
            </w:r>
          </w:p>
        </w:tc>
      </w:tr>
    </w:tbl>
    <w:p w14:paraId="45F91235" w14:textId="77777777" w:rsidR="0058178F" w:rsidRDefault="0058178F" w:rsidP="00173B14">
      <w:pPr>
        <w:rPr>
          <w:rFonts w:cstheme="minorHAnsi"/>
        </w:rPr>
      </w:pPr>
    </w:p>
    <w:p w14:paraId="7F3C4D86" w14:textId="77777777" w:rsidR="00815C03" w:rsidRPr="00530E8F" w:rsidRDefault="00457210" w:rsidP="00173B14">
      <w:pPr>
        <w:rPr>
          <w:rFonts w:cstheme="minorHAnsi"/>
        </w:rPr>
      </w:pPr>
      <w:r>
        <w:rPr>
          <w:rFonts w:cstheme="minorHAnsi"/>
        </w:rPr>
        <w:t>Finalmente,</w:t>
      </w:r>
      <w:r w:rsidR="00815C03">
        <w:rPr>
          <w:rFonts w:cstheme="minorHAnsi"/>
        </w:rPr>
        <w:t xml:space="preserve"> la </w:t>
      </w:r>
      <w:r w:rsidR="0058178F">
        <w:rPr>
          <w:rFonts w:cstheme="minorHAnsi"/>
        </w:rPr>
        <w:t>frecuencia de la señal moduladora son 43.5 Hz</w:t>
      </w:r>
    </w:p>
    <w:sectPr w:rsidR="00815C03" w:rsidRPr="00530E8F" w:rsidSect="00FC141B">
      <w:footerReference w:type="default" r:id="rId1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43F685" w14:textId="77777777" w:rsidR="006F7C96" w:rsidRDefault="006F7C96" w:rsidP="000B51DA">
      <w:pPr>
        <w:spacing w:after="0" w:line="240" w:lineRule="auto"/>
      </w:pPr>
      <w:r>
        <w:separator/>
      </w:r>
    </w:p>
  </w:endnote>
  <w:endnote w:type="continuationSeparator" w:id="0">
    <w:p w14:paraId="483220D9" w14:textId="77777777" w:rsidR="006F7C96" w:rsidRDefault="006F7C96" w:rsidP="000B5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4435632"/>
      <w:docPartObj>
        <w:docPartGallery w:val="Page Numbers (Bottom of Page)"/>
        <w:docPartUnique/>
      </w:docPartObj>
    </w:sdtPr>
    <w:sdtEndPr/>
    <w:sdtContent>
      <w:p w14:paraId="0FE4FE8E" w14:textId="77777777" w:rsidR="00F82F2E" w:rsidRDefault="00F82F2E">
        <w:pPr>
          <w:pStyle w:val="Piedepgina"/>
          <w:jc w:val="center"/>
        </w:pPr>
        <w:r>
          <w:rPr>
            <w:noProof/>
            <w:lang w:val="es-ES_tradnl" w:eastAsia="es-ES_tradnl"/>
          </w:rPr>
          <mc:AlternateContent>
            <mc:Choice Requires="wps">
              <w:drawing>
                <wp:inline distT="0" distB="0" distL="0" distR="0" wp14:anchorId="0D5383C5" wp14:editId="57F2DC2E">
                  <wp:extent cx="5467350" cy="45085"/>
                  <wp:effectExtent l="9525" t="9525" r="0" b="2540"/>
                  <wp:docPr id="33" name="Diagrama de flujo: decisió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2918481E" id="_x0000_t110" coordsize="21600,21600" o:spt="110" path="m10800,l,10800,10800,21600,21600,10800xe">
                  <v:stroke joinstyle="miter"/>
                  <v:path gradientshapeok="t" o:connecttype="rect" textboxrect="5400,5400,16200,16200"/>
                </v:shapetype>
                <v:shape id="Diagrama de flujo: decisió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" fillcolor="black" stroked="f">
                  <v:fill r:id="rId1" o:title="" type="pattern"/>
                  <w10:anchorlock/>
                </v:shape>
              </w:pict>
            </mc:Fallback>
          </mc:AlternateContent>
        </w:r>
      </w:p>
      <w:p w14:paraId="5F0648C7" w14:textId="77777777" w:rsidR="00F82F2E" w:rsidRDefault="00F82F2E">
        <w:pPr>
          <w:pStyle w:val="Piedepgina"/>
          <w:jc w:val="center"/>
        </w:pPr>
        <w:r>
          <w:fldChar w:fldCharType="begin"/>
        </w:r>
        <w:r>
          <w:instrText>PAGE    \* MERGEFORMAT</w:instrText>
        </w:r>
        <w:r>
          <w:fldChar w:fldCharType="separate"/>
        </w:r>
        <w:r w:rsidR="00113413">
          <w:rPr>
            <w:noProof/>
          </w:rPr>
          <w:t>1</w:t>
        </w:r>
        <w:r>
          <w:fldChar w:fldCharType="end"/>
        </w:r>
      </w:p>
    </w:sdtContent>
  </w:sdt>
  <w:p w14:paraId="0F22E72B" w14:textId="77777777" w:rsidR="00F82F2E" w:rsidRDefault="00F82F2E">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154B98" w14:textId="77777777" w:rsidR="006F7C96" w:rsidRDefault="006F7C96" w:rsidP="000B51DA">
      <w:pPr>
        <w:spacing w:after="0" w:line="240" w:lineRule="auto"/>
      </w:pPr>
      <w:r>
        <w:separator/>
      </w:r>
    </w:p>
  </w:footnote>
  <w:footnote w:type="continuationSeparator" w:id="0">
    <w:p w14:paraId="4C5C216B" w14:textId="77777777" w:rsidR="006F7C96" w:rsidRDefault="006F7C96" w:rsidP="000B51D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B6C65"/>
    <w:multiLevelType w:val="multilevel"/>
    <w:tmpl w:val="44B8DD82"/>
    <w:lvl w:ilvl="0">
      <w:start w:val="1"/>
      <w:numFmt w:val="decimal"/>
      <w:lvlText w:val="%1."/>
      <w:lvlJc w:val="left"/>
      <w:pPr>
        <w:ind w:left="861" w:hanging="720"/>
      </w:pPr>
      <w:rPr>
        <w:rFonts w:hint="default"/>
      </w:rPr>
    </w:lvl>
    <w:lvl w:ilvl="1">
      <w:start w:val="1"/>
      <w:numFmt w:val="decimal"/>
      <w:isLgl/>
      <w:lvlText w:val="%1.%2"/>
      <w:lvlJc w:val="left"/>
      <w:pPr>
        <w:ind w:left="844" w:hanging="4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C2E6FD0"/>
    <w:multiLevelType w:val="hybridMultilevel"/>
    <w:tmpl w:val="F318970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FC53B20"/>
    <w:multiLevelType w:val="hybridMultilevel"/>
    <w:tmpl w:val="73061422"/>
    <w:lvl w:ilvl="0" w:tplc="20801142">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CB018B"/>
    <w:multiLevelType w:val="hybridMultilevel"/>
    <w:tmpl w:val="529C7F50"/>
    <w:lvl w:ilvl="0" w:tplc="C03E7ED4">
      <w:start w:val="1"/>
      <w:numFmt w:val="lowerLetter"/>
      <w:lvlText w:val="%1)"/>
      <w:lvlJc w:val="left"/>
      <w:pPr>
        <w:ind w:left="643" w:hanging="360"/>
      </w:pPr>
      <w:rPr>
        <w:rFonts w:hint="default"/>
        <w:i/>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E9A43D0"/>
    <w:multiLevelType w:val="hybridMultilevel"/>
    <w:tmpl w:val="860E5D22"/>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5">
    <w:nsid w:val="248E107B"/>
    <w:multiLevelType w:val="hybridMultilevel"/>
    <w:tmpl w:val="E2927D5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2ABF0C03"/>
    <w:multiLevelType w:val="hybridMultilevel"/>
    <w:tmpl w:val="1A2A231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491A2995"/>
    <w:multiLevelType w:val="hybridMultilevel"/>
    <w:tmpl w:val="A9EA1B14"/>
    <w:lvl w:ilvl="0" w:tplc="95B27680">
      <w:start w:val="3"/>
      <w:numFmt w:val="bullet"/>
      <w:lvlText w:val="-"/>
      <w:lvlJc w:val="left"/>
      <w:pPr>
        <w:ind w:left="1080" w:hanging="360"/>
      </w:pPr>
      <w:rPr>
        <w:rFonts w:ascii="Gill Sans MT" w:eastAsiaTheme="minorHAnsi" w:hAnsi="Gill Sans MT"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5CA902BF"/>
    <w:multiLevelType w:val="hybridMultilevel"/>
    <w:tmpl w:val="A8A0B1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623A072F"/>
    <w:multiLevelType w:val="hybridMultilevel"/>
    <w:tmpl w:val="FA5638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ABC72C7"/>
    <w:multiLevelType w:val="hybridMultilevel"/>
    <w:tmpl w:val="2A403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7"/>
  </w:num>
  <w:num w:numId="5">
    <w:abstractNumId w:val="2"/>
  </w:num>
  <w:num w:numId="6">
    <w:abstractNumId w:val="10"/>
  </w:num>
  <w:num w:numId="7">
    <w:abstractNumId w:val="6"/>
  </w:num>
  <w:num w:numId="8">
    <w:abstractNumId w:val="4"/>
  </w:num>
  <w:num w:numId="9">
    <w:abstractNumId w:val="5"/>
  </w:num>
  <w:num w:numId="10">
    <w:abstractNumId w:val="8"/>
  </w:num>
  <w:num w:numId="11">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montesano.martinez@alumnos.upm.es">
    <w15:presenceInfo w15:providerId="None" w15:userId="daniel.montesano.martinez@alumnos.upm.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141B"/>
    <w:rsid w:val="00004FE5"/>
    <w:rsid w:val="0000722E"/>
    <w:rsid w:val="00015531"/>
    <w:rsid w:val="00030C1A"/>
    <w:rsid w:val="00031083"/>
    <w:rsid w:val="00032FD3"/>
    <w:rsid w:val="0003439A"/>
    <w:rsid w:val="000433C7"/>
    <w:rsid w:val="00046E14"/>
    <w:rsid w:val="00057014"/>
    <w:rsid w:val="0006252D"/>
    <w:rsid w:val="00065A47"/>
    <w:rsid w:val="00070179"/>
    <w:rsid w:val="00070752"/>
    <w:rsid w:val="0007418F"/>
    <w:rsid w:val="00080D75"/>
    <w:rsid w:val="000A3330"/>
    <w:rsid w:val="000A34CF"/>
    <w:rsid w:val="000A5713"/>
    <w:rsid w:val="000A68C9"/>
    <w:rsid w:val="000B3EE3"/>
    <w:rsid w:val="000B4DAE"/>
    <w:rsid w:val="000B51DA"/>
    <w:rsid w:val="000C095A"/>
    <w:rsid w:val="000C0F81"/>
    <w:rsid w:val="000C1EFB"/>
    <w:rsid w:val="000C35D8"/>
    <w:rsid w:val="000D0BC0"/>
    <w:rsid w:val="000D6341"/>
    <w:rsid w:val="000F22B3"/>
    <w:rsid w:val="000F60B1"/>
    <w:rsid w:val="000F7DD4"/>
    <w:rsid w:val="001036D1"/>
    <w:rsid w:val="00113413"/>
    <w:rsid w:val="00113FD9"/>
    <w:rsid w:val="00124E0C"/>
    <w:rsid w:val="00126FFD"/>
    <w:rsid w:val="0012785C"/>
    <w:rsid w:val="0013393B"/>
    <w:rsid w:val="00133A86"/>
    <w:rsid w:val="00135409"/>
    <w:rsid w:val="001358C7"/>
    <w:rsid w:val="0015326A"/>
    <w:rsid w:val="00160DAB"/>
    <w:rsid w:val="00167612"/>
    <w:rsid w:val="001703CB"/>
    <w:rsid w:val="00173663"/>
    <w:rsid w:val="00173960"/>
    <w:rsid w:val="00173B14"/>
    <w:rsid w:val="00187586"/>
    <w:rsid w:val="0019594E"/>
    <w:rsid w:val="001B5D6C"/>
    <w:rsid w:val="001B7B8F"/>
    <w:rsid w:val="001D59E2"/>
    <w:rsid w:val="001D5EB6"/>
    <w:rsid w:val="001E2AE9"/>
    <w:rsid w:val="001F476E"/>
    <w:rsid w:val="001F6D50"/>
    <w:rsid w:val="0020237A"/>
    <w:rsid w:val="002075E8"/>
    <w:rsid w:val="00210774"/>
    <w:rsid w:val="00213FB7"/>
    <w:rsid w:val="002173B2"/>
    <w:rsid w:val="002216A2"/>
    <w:rsid w:val="0022764E"/>
    <w:rsid w:val="00231743"/>
    <w:rsid w:val="00233C10"/>
    <w:rsid w:val="002366A7"/>
    <w:rsid w:val="0024312A"/>
    <w:rsid w:val="002453D5"/>
    <w:rsid w:val="002512C8"/>
    <w:rsid w:val="00260B9F"/>
    <w:rsid w:val="0026409D"/>
    <w:rsid w:val="00275855"/>
    <w:rsid w:val="0027631C"/>
    <w:rsid w:val="00276378"/>
    <w:rsid w:val="00282EDC"/>
    <w:rsid w:val="002833BB"/>
    <w:rsid w:val="002A273E"/>
    <w:rsid w:val="002A32AC"/>
    <w:rsid w:val="002B1D04"/>
    <w:rsid w:val="002B26E7"/>
    <w:rsid w:val="002B4350"/>
    <w:rsid w:val="002B508C"/>
    <w:rsid w:val="002B5C56"/>
    <w:rsid w:val="002B6250"/>
    <w:rsid w:val="002C675D"/>
    <w:rsid w:val="002D1F9B"/>
    <w:rsid w:val="002E04E8"/>
    <w:rsid w:val="002E0AF3"/>
    <w:rsid w:val="002F4267"/>
    <w:rsid w:val="002F604C"/>
    <w:rsid w:val="00307A5F"/>
    <w:rsid w:val="00310A0C"/>
    <w:rsid w:val="00314637"/>
    <w:rsid w:val="00325F3A"/>
    <w:rsid w:val="0033271D"/>
    <w:rsid w:val="003350E3"/>
    <w:rsid w:val="00345A16"/>
    <w:rsid w:val="00346B73"/>
    <w:rsid w:val="00346EF2"/>
    <w:rsid w:val="00350015"/>
    <w:rsid w:val="00350E2E"/>
    <w:rsid w:val="0035435E"/>
    <w:rsid w:val="00355BD4"/>
    <w:rsid w:val="003577F0"/>
    <w:rsid w:val="00360610"/>
    <w:rsid w:val="00362C68"/>
    <w:rsid w:val="00364EF2"/>
    <w:rsid w:val="00366B83"/>
    <w:rsid w:val="0036744B"/>
    <w:rsid w:val="00371298"/>
    <w:rsid w:val="00380A76"/>
    <w:rsid w:val="00381200"/>
    <w:rsid w:val="00386FE5"/>
    <w:rsid w:val="00387E04"/>
    <w:rsid w:val="0039345A"/>
    <w:rsid w:val="003A7993"/>
    <w:rsid w:val="003A7E07"/>
    <w:rsid w:val="003B07C8"/>
    <w:rsid w:val="003B6892"/>
    <w:rsid w:val="003B7C6D"/>
    <w:rsid w:val="003B7F32"/>
    <w:rsid w:val="003C0628"/>
    <w:rsid w:val="003E198B"/>
    <w:rsid w:val="003E7D47"/>
    <w:rsid w:val="003F26DA"/>
    <w:rsid w:val="003F6384"/>
    <w:rsid w:val="00403AD9"/>
    <w:rsid w:val="00410FB0"/>
    <w:rsid w:val="00417C39"/>
    <w:rsid w:val="00422533"/>
    <w:rsid w:val="00426F92"/>
    <w:rsid w:val="0043300A"/>
    <w:rsid w:val="004330EB"/>
    <w:rsid w:val="0043338A"/>
    <w:rsid w:val="00450AE2"/>
    <w:rsid w:val="00452A82"/>
    <w:rsid w:val="0045566B"/>
    <w:rsid w:val="00457210"/>
    <w:rsid w:val="00461257"/>
    <w:rsid w:val="00467B4B"/>
    <w:rsid w:val="0047001C"/>
    <w:rsid w:val="00473D31"/>
    <w:rsid w:val="00474094"/>
    <w:rsid w:val="00475DB8"/>
    <w:rsid w:val="00476EF5"/>
    <w:rsid w:val="00481A8C"/>
    <w:rsid w:val="00490CDC"/>
    <w:rsid w:val="004A176B"/>
    <w:rsid w:val="004B00B5"/>
    <w:rsid w:val="004B2A68"/>
    <w:rsid w:val="004B3B95"/>
    <w:rsid w:val="004C09D4"/>
    <w:rsid w:val="004C0F97"/>
    <w:rsid w:val="004C2855"/>
    <w:rsid w:val="004D7CB2"/>
    <w:rsid w:val="004E0546"/>
    <w:rsid w:val="004E5890"/>
    <w:rsid w:val="004E6A17"/>
    <w:rsid w:val="004F398A"/>
    <w:rsid w:val="004F41DA"/>
    <w:rsid w:val="004F7FA2"/>
    <w:rsid w:val="00515CD8"/>
    <w:rsid w:val="0051771B"/>
    <w:rsid w:val="005200BB"/>
    <w:rsid w:val="00521857"/>
    <w:rsid w:val="00530E8F"/>
    <w:rsid w:val="005534BF"/>
    <w:rsid w:val="00554AC8"/>
    <w:rsid w:val="0057035C"/>
    <w:rsid w:val="0058178F"/>
    <w:rsid w:val="005858C9"/>
    <w:rsid w:val="00585ED5"/>
    <w:rsid w:val="005910F8"/>
    <w:rsid w:val="005A3FAD"/>
    <w:rsid w:val="005B094B"/>
    <w:rsid w:val="005B7243"/>
    <w:rsid w:val="005B7855"/>
    <w:rsid w:val="005C1143"/>
    <w:rsid w:val="005C1FD0"/>
    <w:rsid w:val="005D0D48"/>
    <w:rsid w:val="005D17D6"/>
    <w:rsid w:val="005E1E2F"/>
    <w:rsid w:val="005E45D6"/>
    <w:rsid w:val="005E4FCE"/>
    <w:rsid w:val="005E5FD5"/>
    <w:rsid w:val="005F42D5"/>
    <w:rsid w:val="0061532C"/>
    <w:rsid w:val="00617987"/>
    <w:rsid w:val="00622FB6"/>
    <w:rsid w:val="00623070"/>
    <w:rsid w:val="006243EB"/>
    <w:rsid w:val="00630C4A"/>
    <w:rsid w:val="006418FA"/>
    <w:rsid w:val="00644FDA"/>
    <w:rsid w:val="00645757"/>
    <w:rsid w:val="00652CEA"/>
    <w:rsid w:val="006627DC"/>
    <w:rsid w:val="00672C4F"/>
    <w:rsid w:val="00677B15"/>
    <w:rsid w:val="00681E50"/>
    <w:rsid w:val="0068529D"/>
    <w:rsid w:val="00690000"/>
    <w:rsid w:val="006901E6"/>
    <w:rsid w:val="006A1BF6"/>
    <w:rsid w:val="006A1CFB"/>
    <w:rsid w:val="006A4E44"/>
    <w:rsid w:val="006A7810"/>
    <w:rsid w:val="006B0195"/>
    <w:rsid w:val="006B14B8"/>
    <w:rsid w:val="006B190C"/>
    <w:rsid w:val="006C1B65"/>
    <w:rsid w:val="006C74B6"/>
    <w:rsid w:val="006D5B37"/>
    <w:rsid w:val="006D6080"/>
    <w:rsid w:val="006D6A22"/>
    <w:rsid w:val="006E48F1"/>
    <w:rsid w:val="006F7C96"/>
    <w:rsid w:val="00720C3D"/>
    <w:rsid w:val="007220B9"/>
    <w:rsid w:val="007270DE"/>
    <w:rsid w:val="0073125A"/>
    <w:rsid w:val="007343D1"/>
    <w:rsid w:val="00737877"/>
    <w:rsid w:val="007415AC"/>
    <w:rsid w:val="00745339"/>
    <w:rsid w:val="00747DFC"/>
    <w:rsid w:val="00753A6A"/>
    <w:rsid w:val="007540A2"/>
    <w:rsid w:val="00771DA3"/>
    <w:rsid w:val="007722FF"/>
    <w:rsid w:val="00773D98"/>
    <w:rsid w:val="00781357"/>
    <w:rsid w:val="00781676"/>
    <w:rsid w:val="00782957"/>
    <w:rsid w:val="00792CF2"/>
    <w:rsid w:val="00792CF8"/>
    <w:rsid w:val="0079452F"/>
    <w:rsid w:val="00795983"/>
    <w:rsid w:val="00796D6C"/>
    <w:rsid w:val="00797A86"/>
    <w:rsid w:val="007A3F58"/>
    <w:rsid w:val="007A5D4C"/>
    <w:rsid w:val="007B77A6"/>
    <w:rsid w:val="007C1053"/>
    <w:rsid w:val="007D2BB4"/>
    <w:rsid w:val="007D5AA1"/>
    <w:rsid w:val="007D5F37"/>
    <w:rsid w:val="007E197A"/>
    <w:rsid w:val="007E7826"/>
    <w:rsid w:val="007F19AA"/>
    <w:rsid w:val="007F19C6"/>
    <w:rsid w:val="00812274"/>
    <w:rsid w:val="00815C03"/>
    <w:rsid w:val="00817C6E"/>
    <w:rsid w:val="00817C72"/>
    <w:rsid w:val="00820C8D"/>
    <w:rsid w:val="008211A0"/>
    <w:rsid w:val="00844D1A"/>
    <w:rsid w:val="00846718"/>
    <w:rsid w:val="00854371"/>
    <w:rsid w:val="0085643E"/>
    <w:rsid w:val="008750EC"/>
    <w:rsid w:val="0089409F"/>
    <w:rsid w:val="00896551"/>
    <w:rsid w:val="008965E5"/>
    <w:rsid w:val="0089660C"/>
    <w:rsid w:val="008A01EC"/>
    <w:rsid w:val="008B181D"/>
    <w:rsid w:val="008B4DAC"/>
    <w:rsid w:val="008B6B40"/>
    <w:rsid w:val="008C0D64"/>
    <w:rsid w:val="008C0F96"/>
    <w:rsid w:val="008E0376"/>
    <w:rsid w:val="008E725D"/>
    <w:rsid w:val="008F4660"/>
    <w:rsid w:val="008F6E29"/>
    <w:rsid w:val="008F77FA"/>
    <w:rsid w:val="009163DB"/>
    <w:rsid w:val="009206ED"/>
    <w:rsid w:val="00927546"/>
    <w:rsid w:val="00930339"/>
    <w:rsid w:val="00931399"/>
    <w:rsid w:val="00931729"/>
    <w:rsid w:val="009359B3"/>
    <w:rsid w:val="00944346"/>
    <w:rsid w:val="00946078"/>
    <w:rsid w:val="00947A50"/>
    <w:rsid w:val="009502A4"/>
    <w:rsid w:val="009551D8"/>
    <w:rsid w:val="00955756"/>
    <w:rsid w:val="009558BB"/>
    <w:rsid w:val="00963462"/>
    <w:rsid w:val="00974951"/>
    <w:rsid w:val="0097547A"/>
    <w:rsid w:val="00991C71"/>
    <w:rsid w:val="00993A00"/>
    <w:rsid w:val="00994A16"/>
    <w:rsid w:val="0099592B"/>
    <w:rsid w:val="0099778D"/>
    <w:rsid w:val="009A01D5"/>
    <w:rsid w:val="009A0CE2"/>
    <w:rsid w:val="009A2E5A"/>
    <w:rsid w:val="009B2AEF"/>
    <w:rsid w:val="009B44AF"/>
    <w:rsid w:val="009C1E22"/>
    <w:rsid w:val="009C2771"/>
    <w:rsid w:val="009D3C6B"/>
    <w:rsid w:val="009E0D3E"/>
    <w:rsid w:val="009E6E95"/>
    <w:rsid w:val="009F7991"/>
    <w:rsid w:val="00A03E4C"/>
    <w:rsid w:val="00A13166"/>
    <w:rsid w:val="00A204CD"/>
    <w:rsid w:val="00A30545"/>
    <w:rsid w:val="00A3499D"/>
    <w:rsid w:val="00A37DB4"/>
    <w:rsid w:val="00A402BE"/>
    <w:rsid w:val="00A41594"/>
    <w:rsid w:val="00A51197"/>
    <w:rsid w:val="00A52741"/>
    <w:rsid w:val="00A53123"/>
    <w:rsid w:val="00A56B62"/>
    <w:rsid w:val="00A64CFC"/>
    <w:rsid w:val="00A84E8F"/>
    <w:rsid w:val="00A87E7F"/>
    <w:rsid w:val="00A909AB"/>
    <w:rsid w:val="00A94332"/>
    <w:rsid w:val="00A96283"/>
    <w:rsid w:val="00AA55E2"/>
    <w:rsid w:val="00AB3769"/>
    <w:rsid w:val="00AC4AD4"/>
    <w:rsid w:val="00AE1BD8"/>
    <w:rsid w:val="00AF10ED"/>
    <w:rsid w:val="00AF2DF2"/>
    <w:rsid w:val="00B015D0"/>
    <w:rsid w:val="00B01731"/>
    <w:rsid w:val="00B10FEE"/>
    <w:rsid w:val="00B11017"/>
    <w:rsid w:val="00B156C2"/>
    <w:rsid w:val="00B162B7"/>
    <w:rsid w:val="00B3224F"/>
    <w:rsid w:val="00B32F90"/>
    <w:rsid w:val="00B3391A"/>
    <w:rsid w:val="00B4780F"/>
    <w:rsid w:val="00B506E0"/>
    <w:rsid w:val="00B50C9F"/>
    <w:rsid w:val="00B55CCF"/>
    <w:rsid w:val="00B64C11"/>
    <w:rsid w:val="00B653CC"/>
    <w:rsid w:val="00B6578D"/>
    <w:rsid w:val="00B7190A"/>
    <w:rsid w:val="00B72F08"/>
    <w:rsid w:val="00B8492B"/>
    <w:rsid w:val="00B96E09"/>
    <w:rsid w:val="00B97320"/>
    <w:rsid w:val="00B97440"/>
    <w:rsid w:val="00BA2B4E"/>
    <w:rsid w:val="00BB46D3"/>
    <w:rsid w:val="00BB5B3C"/>
    <w:rsid w:val="00BB5B7A"/>
    <w:rsid w:val="00BC1609"/>
    <w:rsid w:val="00BC2955"/>
    <w:rsid w:val="00BC3327"/>
    <w:rsid w:val="00BC3D25"/>
    <w:rsid w:val="00BD4600"/>
    <w:rsid w:val="00BF3607"/>
    <w:rsid w:val="00BF5BB5"/>
    <w:rsid w:val="00BF6843"/>
    <w:rsid w:val="00C023BA"/>
    <w:rsid w:val="00C02CE6"/>
    <w:rsid w:val="00C05030"/>
    <w:rsid w:val="00C21924"/>
    <w:rsid w:val="00C2314C"/>
    <w:rsid w:val="00C23344"/>
    <w:rsid w:val="00C349A5"/>
    <w:rsid w:val="00C448AE"/>
    <w:rsid w:val="00C535F5"/>
    <w:rsid w:val="00C65E5E"/>
    <w:rsid w:val="00C71CAC"/>
    <w:rsid w:val="00C757A6"/>
    <w:rsid w:val="00C77FB2"/>
    <w:rsid w:val="00CA239A"/>
    <w:rsid w:val="00CA525A"/>
    <w:rsid w:val="00CA7E42"/>
    <w:rsid w:val="00CB1FDF"/>
    <w:rsid w:val="00CC2034"/>
    <w:rsid w:val="00CD4194"/>
    <w:rsid w:val="00CE457A"/>
    <w:rsid w:val="00CF0063"/>
    <w:rsid w:val="00CF4EC4"/>
    <w:rsid w:val="00D06787"/>
    <w:rsid w:val="00D330B8"/>
    <w:rsid w:val="00D3527E"/>
    <w:rsid w:val="00D42F52"/>
    <w:rsid w:val="00D43BA0"/>
    <w:rsid w:val="00D46C83"/>
    <w:rsid w:val="00D50656"/>
    <w:rsid w:val="00D532E8"/>
    <w:rsid w:val="00D57179"/>
    <w:rsid w:val="00D66F27"/>
    <w:rsid w:val="00D677E1"/>
    <w:rsid w:val="00D75854"/>
    <w:rsid w:val="00D76555"/>
    <w:rsid w:val="00D85927"/>
    <w:rsid w:val="00D916CC"/>
    <w:rsid w:val="00D93D9F"/>
    <w:rsid w:val="00DA0630"/>
    <w:rsid w:val="00DA512A"/>
    <w:rsid w:val="00DC278F"/>
    <w:rsid w:val="00DC29CC"/>
    <w:rsid w:val="00DC43DA"/>
    <w:rsid w:val="00DC55F1"/>
    <w:rsid w:val="00DD6DA3"/>
    <w:rsid w:val="00DE1995"/>
    <w:rsid w:val="00DE1A86"/>
    <w:rsid w:val="00DF09B7"/>
    <w:rsid w:val="00DF55E9"/>
    <w:rsid w:val="00DF6DDD"/>
    <w:rsid w:val="00E000F4"/>
    <w:rsid w:val="00E033C3"/>
    <w:rsid w:val="00E068F5"/>
    <w:rsid w:val="00E07C61"/>
    <w:rsid w:val="00E13F5C"/>
    <w:rsid w:val="00E16A76"/>
    <w:rsid w:val="00E24731"/>
    <w:rsid w:val="00E27998"/>
    <w:rsid w:val="00E33821"/>
    <w:rsid w:val="00E36C1F"/>
    <w:rsid w:val="00E44E8B"/>
    <w:rsid w:val="00E64CB9"/>
    <w:rsid w:val="00E66229"/>
    <w:rsid w:val="00E70A9F"/>
    <w:rsid w:val="00E81378"/>
    <w:rsid w:val="00E93735"/>
    <w:rsid w:val="00E97AA8"/>
    <w:rsid w:val="00EB6347"/>
    <w:rsid w:val="00EB7909"/>
    <w:rsid w:val="00EC2BB9"/>
    <w:rsid w:val="00EC6AF6"/>
    <w:rsid w:val="00ED5358"/>
    <w:rsid w:val="00EE42FB"/>
    <w:rsid w:val="00EF3BA9"/>
    <w:rsid w:val="00EF56D7"/>
    <w:rsid w:val="00F120AA"/>
    <w:rsid w:val="00F156F2"/>
    <w:rsid w:val="00F2250D"/>
    <w:rsid w:val="00F27309"/>
    <w:rsid w:val="00F31EC6"/>
    <w:rsid w:val="00F33FF1"/>
    <w:rsid w:val="00F37F21"/>
    <w:rsid w:val="00F4209B"/>
    <w:rsid w:val="00F431B8"/>
    <w:rsid w:val="00F439D5"/>
    <w:rsid w:val="00F46976"/>
    <w:rsid w:val="00F47AF6"/>
    <w:rsid w:val="00F768C3"/>
    <w:rsid w:val="00F808B5"/>
    <w:rsid w:val="00F82DAF"/>
    <w:rsid w:val="00F82F2E"/>
    <w:rsid w:val="00FA7E48"/>
    <w:rsid w:val="00FB290C"/>
    <w:rsid w:val="00FB2CDF"/>
    <w:rsid w:val="00FB314B"/>
    <w:rsid w:val="00FB5BB4"/>
    <w:rsid w:val="00FC141B"/>
    <w:rsid w:val="00FD06FF"/>
    <w:rsid w:val="00FD3D94"/>
    <w:rsid w:val="00FE2241"/>
    <w:rsid w:val="00FE6FA8"/>
    <w:rsid w:val="00FF54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9D6C1"/>
  <w15:chartTrackingRefBased/>
  <w15:docId w15:val="{3B4FEE6A-CF11-4F84-9979-3A9E5D081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433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C4A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C141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C141B"/>
    <w:rPr>
      <w:rFonts w:eastAsiaTheme="minorEastAsia"/>
      <w:lang w:eastAsia="es-ES"/>
    </w:rPr>
  </w:style>
  <w:style w:type="paragraph" w:styleId="Puesto">
    <w:name w:val="Title"/>
    <w:basedOn w:val="Normal"/>
    <w:next w:val="Normal"/>
    <w:link w:val="PuestoCar"/>
    <w:uiPriority w:val="10"/>
    <w:qFormat/>
    <w:rsid w:val="000433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0433C7"/>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0433C7"/>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0433C7"/>
    <w:pPr>
      <w:ind w:left="720"/>
      <w:contextualSpacing/>
    </w:pPr>
  </w:style>
  <w:style w:type="table" w:styleId="Tablaconcuadrcula">
    <w:name w:val="Table Grid"/>
    <w:basedOn w:val="Tablanormal"/>
    <w:uiPriority w:val="39"/>
    <w:rsid w:val="003B7F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0B51D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B51DA"/>
  </w:style>
  <w:style w:type="paragraph" w:styleId="Piedepgina">
    <w:name w:val="footer"/>
    <w:basedOn w:val="Normal"/>
    <w:link w:val="PiedepginaCar"/>
    <w:uiPriority w:val="99"/>
    <w:unhideWhenUsed/>
    <w:rsid w:val="000B51D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B51DA"/>
  </w:style>
  <w:style w:type="character" w:styleId="Textodelmarcadordeposicin">
    <w:name w:val="Placeholder Text"/>
    <w:basedOn w:val="Fuentedeprrafopredeter"/>
    <w:uiPriority w:val="99"/>
    <w:semiHidden/>
    <w:rsid w:val="00623070"/>
    <w:rPr>
      <w:color w:val="808080"/>
    </w:rPr>
  </w:style>
  <w:style w:type="character" w:styleId="Hipervnculo">
    <w:name w:val="Hyperlink"/>
    <w:basedOn w:val="Fuentedeprrafopredeter"/>
    <w:uiPriority w:val="99"/>
    <w:unhideWhenUsed/>
    <w:rsid w:val="000C1EFB"/>
    <w:rPr>
      <w:color w:val="0563C1" w:themeColor="hyperlink"/>
      <w:u w:val="single"/>
    </w:rPr>
  </w:style>
  <w:style w:type="character" w:customStyle="1" w:styleId="Mencionar1">
    <w:name w:val="Mencionar1"/>
    <w:basedOn w:val="Fuentedeprrafopredeter"/>
    <w:uiPriority w:val="99"/>
    <w:semiHidden/>
    <w:unhideWhenUsed/>
    <w:rsid w:val="000C1EFB"/>
    <w:rPr>
      <w:color w:val="2B579A"/>
      <w:shd w:val="clear" w:color="auto" w:fill="E6E6E6"/>
    </w:rPr>
  </w:style>
  <w:style w:type="paragraph" w:styleId="TtulodeTDC">
    <w:name w:val="TOC Heading"/>
    <w:basedOn w:val="Ttulo1"/>
    <w:next w:val="Normal"/>
    <w:uiPriority w:val="39"/>
    <w:unhideWhenUsed/>
    <w:qFormat/>
    <w:rsid w:val="00AA55E2"/>
    <w:pPr>
      <w:outlineLvl w:val="9"/>
    </w:pPr>
    <w:rPr>
      <w:lang w:eastAsia="es-ES"/>
    </w:rPr>
  </w:style>
  <w:style w:type="paragraph" w:styleId="TDC1">
    <w:name w:val="toc 1"/>
    <w:basedOn w:val="Normal"/>
    <w:next w:val="Normal"/>
    <w:autoRedefine/>
    <w:uiPriority w:val="39"/>
    <w:unhideWhenUsed/>
    <w:rsid w:val="00AA55E2"/>
    <w:pPr>
      <w:spacing w:after="100"/>
    </w:pPr>
  </w:style>
  <w:style w:type="paragraph" w:styleId="NormalWeb">
    <w:name w:val="Normal (Web)"/>
    <w:basedOn w:val="Normal"/>
    <w:uiPriority w:val="99"/>
    <w:unhideWhenUsed/>
    <w:rsid w:val="00AC4AD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Descripcin">
    <w:name w:val="caption"/>
    <w:basedOn w:val="Normal"/>
    <w:next w:val="Normal"/>
    <w:uiPriority w:val="35"/>
    <w:unhideWhenUsed/>
    <w:qFormat/>
    <w:rsid w:val="00AC4AD4"/>
    <w:pPr>
      <w:spacing w:after="200" w:line="240" w:lineRule="auto"/>
    </w:pPr>
    <w:rPr>
      <w:i/>
      <w:iCs/>
      <w:color w:val="44546A" w:themeColor="text2"/>
      <w:sz w:val="18"/>
      <w:szCs w:val="18"/>
      <w:lang w:val="en-GB"/>
    </w:rPr>
  </w:style>
  <w:style w:type="table" w:styleId="Tabladecuadrcula2-nfasis1">
    <w:name w:val="Grid Table 2 Accent 1"/>
    <w:basedOn w:val="Tablanormal"/>
    <w:uiPriority w:val="47"/>
    <w:rsid w:val="00AC4AD4"/>
    <w:pPr>
      <w:spacing w:after="0" w:line="240" w:lineRule="auto"/>
    </w:pPr>
    <w:rPr>
      <w:lang w:val="en-GB"/>
    </w:r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tulo2Car">
    <w:name w:val="Título 2 Car"/>
    <w:basedOn w:val="Fuentedeprrafopredeter"/>
    <w:link w:val="Ttulo2"/>
    <w:uiPriority w:val="9"/>
    <w:rsid w:val="00AC4AD4"/>
    <w:rPr>
      <w:rFonts w:asciiTheme="majorHAnsi" w:eastAsiaTheme="majorEastAsia" w:hAnsiTheme="majorHAnsi" w:cstheme="majorBidi"/>
      <w:color w:val="2F5496" w:themeColor="accent1" w:themeShade="BF"/>
      <w:sz w:val="26"/>
      <w:szCs w:val="26"/>
    </w:rPr>
  </w:style>
  <w:style w:type="table" w:styleId="Tablanormal1">
    <w:name w:val="Plain Table 1"/>
    <w:basedOn w:val="Tablanormal"/>
    <w:uiPriority w:val="41"/>
    <w:rsid w:val="00AC4AD4"/>
    <w:pPr>
      <w:spacing w:after="0" w:line="240" w:lineRule="auto"/>
    </w:pPr>
    <w:rPr>
      <w:lang w:val="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1clara">
    <w:name w:val="Grid Table 1 Light"/>
    <w:basedOn w:val="Tablanormal"/>
    <w:uiPriority w:val="46"/>
    <w:rsid w:val="00FD3D94"/>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Normal">
    <w:name w:val="Table Normal"/>
    <w:uiPriority w:val="2"/>
    <w:semiHidden/>
    <w:unhideWhenUsed/>
    <w:qFormat/>
    <w:rsid w:val="003350E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350E3"/>
    <w:pPr>
      <w:widowControl w:val="0"/>
      <w:autoSpaceDE w:val="0"/>
      <w:autoSpaceDN w:val="0"/>
      <w:spacing w:after="0" w:line="240" w:lineRule="auto"/>
    </w:pPr>
    <w:rPr>
      <w:rFonts w:ascii="Calibri" w:eastAsia="Calibri" w:hAnsi="Calibri" w:cs="Calibri"/>
      <w:lang w:val="en-US"/>
    </w:rPr>
  </w:style>
  <w:style w:type="table" w:styleId="Cuadrculadetablaclara">
    <w:name w:val="Grid Table Light"/>
    <w:basedOn w:val="Tablanormal"/>
    <w:uiPriority w:val="40"/>
    <w:rsid w:val="003350E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normal3">
    <w:name w:val="Plain Table 3"/>
    <w:basedOn w:val="Tablanormal"/>
    <w:uiPriority w:val="43"/>
    <w:rsid w:val="003350E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nfasisintenso">
    <w:name w:val="Intense Emphasis"/>
    <w:basedOn w:val="Fuentedeprrafopredeter"/>
    <w:uiPriority w:val="21"/>
    <w:qFormat/>
    <w:rsid w:val="00AF10ED"/>
    <w:rPr>
      <w:i/>
      <w:iCs/>
      <w:color w:val="4472C4" w:themeColor="accent1"/>
    </w:rPr>
  </w:style>
  <w:style w:type="table" w:styleId="Tablanormal5">
    <w:name w:val="Plain Table 5"/>
    <w:basedOn w:val="Tablanormal"/>
    <w:uiPriority w:val="45"/>
    <w:rsid w:val="00F439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globo">
    <w:name w:val="Balloon Text"/>
    <w:basedOn w:val="Normal"/>
    <w:link w:val="TextodegloboCar"/>
    <w:uiPriority w:val="99"/>
    <w:semiHidden/>
    <w:unhideWhenUsed/>
    <w:rsid w:val="009F7991"/>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9F799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117641">
      <w:bodyDiv w:val="1"/>
      <w:marLeft w:val="0"/>
      <w:marRight w:val="0"/>
      <w:marTop w:val="0"/>
      <w:marBottom w:val="0"/>
      <w:divBdr>
        <w:top w:val="none" w:sz="0" w:space="0" w:color="auto"/>
        <w:left w:val="none" w:sz="0" w:space="0" w:color="auto"/>
        <w:bottom w:val="none" w:sz="0" w:space="0" w:color="auto"/>
        <w:right w:val="none" w:sz="0" w:space="0" w:color="auto"/>
      </w:divBdr>
    </w:div>
    <w:div w:id="116029877">
      <w:bodyDiv w:val="1"/>
      <w:marLeft w:val="0"/>
      <w:marRight w:val="0"/>
      <w:marTop w:val="0"/>
      <w:marBottom w:val="0"/>
      <w:divBdr>
        <w:top w:val="none" w:sz="0" w:space="0" w:color="auto"/>
        <w:left w:val="none" w:sz="0" w:space="0" w:color="auto"/>
        <w:bottom w:val="none" w:sz="0" w:space="0" w:color="auto"/>
        <w:right w:val="none" w:sz="0" w:space="0" w:color="auto"/>
      </w:divBdr>
    </w:div>
    <w:div w:id="272059977">
      <w:bodyDiv w:val="1"/>
      <w:marLeft w:val="0"/>
      <w:marRight w:val="0"/>
      <w:marTop w:val="0"/>
      <w:marBottom w:val="0"/>
      <w:divBdr>
        <w:top w:val="none" w:sz="0" w:space="0" w:color="auto"/>
        <w:left w:val="none" w:sz="0" w:space="0" w:color="auto"/>
        <w:bottom w:val="none" w:sz="0" w:space="0" w:color="auto"/>
        <w:right w:val="none" w:sz="0" w:space="0" w:color="auto"/>
      </w:divBdr>
    </w:div>
    <w:div w:id="286619348">
      <w:bodyDiv w:val="1"/>
      <w:marLeft w:val="0"/>
      <w:marRight w:val="0"/>
      <w:marTop w:val="0"/>
      <w:marBottom w:val="0"/>
      <w:divBdr>
        <w:top w:val="none" w:sz="0" w:space="0" w:color="auto"/>
        <w:left w:val="none" w:sz="0" w:space="0" w:color="auto"/>
        <w:bottom w:val="none" w:sz="0" w:space="0" w:color="auto"/>
        <w:right w:val="none" w:sz="0" w:space="0" w:color="auto"/>
      </w:divBdr>
    </w:div>
    <w:div w:id="307129507">
      <w:bodyDiv w:val="1"/>
      <w:marLeft w:val="0"/>
      <w:marRight w:val="0"/>
      <w:marTop w:val="0"/>
      <w:marBottom w:val="0"/>
      <w:divBdr>
        <w:top w:val="none" w:sz="0" w:space="0" w:color="auto"/>
        <w:left w:val="none" w:sz="0" w:space="0" w:color="auto"/>
        <w:bottom w:val="none" w:sz="0" w:space="0" w:color="auto"/>
        <w:right w:val="none" w:sz="0" w:space="0" w:color="auto"/>
      </w:divBdr>
    </w:div>
    <w:div w:id="336856636">
      <w:bodyDiv w:val="1"/>
      <w:marLeft w:val="0"/>
      <w:marRight w:val="0"/>
      <w:marTop w:val="0"/>
      <w:marBottom w:val="0"/>
      <w:divBdr>
        <w:top w:val="none" w:sz="0" w:space="0" w:color="auto"/>
        <w:left w:val="none" w:sz="0" w:space="0" w:color="auto"/>
        <w:bottom w:val="none" w:sz="0" w:space="0" w:color="auto"/>
        <w:right w:val="none" w:sz="0" w:space="0" w:color="auto"/>
      </w:divBdr>
    </w:div>
    <w:div w:id="418983178">
      <w:bodyDiv w:val="1"/>
      <w:marLeft w:val="0"/>
      <w:marRight w:val="0"/>
      <w:marTop w:val="0"/>
      <w:marBottom w:val="0"/>
      <w:divBdr>
        <w:top w:val="none" w:sz="0" w:space="0" w:color="auto"/>
        <w:left w:val="none" w:sz="0" w:space="0" w:color="auto"/>
        <w:bottom w:val="none" w:sz="0" w:space="0" w:color="auto"/>
        <w:right w:val="none" w:sz="0" w:space="0" w:color="auto"/>
      </w:divBdr>
    </w:div>
    <w:div w:id="420490062">
      <w:bodyDiv w:val="1"/>
      <w:marLeft w:val="0"/>
      <w:marRight w:val="0"/>
      <w:marTop w:val="0"/>
      <w:marBottom w:val="0"/>
      <w:divBdr>
        <w:top w:val="none" w:sz="0" w:space="0" w:color="auto"/>
        <w:left w:val="none" w:sz="0" w:space="0" w:color="auto"/>
        <w:bottom w:val="none" w:sz="0" w:space="0" w:color="auto"/>
        <w:right w:val="none" w:sz="0" w:space="0" w:color="auto"/>
      </w:divBdr>
    </w:div>
    <w:div w:id="436487309">
      <w:bodyDiv w:val="1"/>
      <w:marLeft w:val="0"/>
      <w:marRight w:val="0"/>
      <w:marTop w:val="0"/>
      <w:marBottom w:val="0"/>
      <w:divBdr>
        <w:top w:val="none" w:sz="0" w:space="0" w:color="auto"/>
        <w:left w:val="none" w:sz="0" w:space="0" w:color="auto"/>
        <w:bottom w:val="none" w:sz="0" w:space="0" w:color="auto"/>
        <w:right w:val="none" w:sz="0" w:space="0" w:color="auto"/>
      </w:divBdr>
    </w:div>
    <w:div w:id="439380556">
      <w:bodyDiv w:val="1"/>
      <w:marLeft w:val="0"/>
      <w:marRight w:val="0"/>
      <w:marTop w:val="0"/>
      <w:marBottom w:val="0"/>
      <w:divBdr>
        <w:top w:val="none" w:sz="0" w:space="0" w:color="auto"/>
        <w:left w:val="none" w:sz="0" w:space="0" w:color="auto"/>
        <w:bottom w:val="none" w:sz="0" w:space="0" w:color="auto"/>
        <w:right w:val="none" w:sz="0" w:space="0" w:color="auto"/>
      </w:divBdr>
    </w:div>
    <w:div w:id="548609339">
      <w:bodyDiv w:val="1"/>
      <w:marLeft w:val="0"/>
      <w:marRight w:val="0"/>
      <w:marTop w:val="0"/>
      <w:marBottom w:val="0"/>
      <w:divBdr>
        <w:top w:val="none" w:sz="0" w:space="0" w:color="auto"/>
        <w:left w:val="none" w:sz="0" w:space="0" w:color="auto"/>
        <w:bottom w:val="none" w:sz="0" w:space="0" w:color="auto"/>
        <w:right w:val="none" w:sz="0" w:space="0" w:color="auto"/>
      </w:divBdr>
    </w:div>
    <w:div w:id="662125710">
      <w:bodyDiv w:val="1"/>
      <w:marLeft w:val="0"/>
      <w:marRight w:val="0"/>
      <w:marTop w:val="0"/>
      <w:marBottom w:val="0"/>
      <w:divBdr>
        <w:top w:val="none" w:sz="0" w:space="0" w:color="auto"/>
        <w:left w:val="none" w:sz="0" w:space="0" w:color="auto"/>
        <w:bottom w:val="none" w:sz="0" w:space="0" w:color="auto"/>
        <w:right w:val="none" w:sz="0" w:space="0" w:color="auto"/>
      </w:divBdr>
      <w:divsChild>
        <w:div w:id="179124526">
          <w:marLeft w:val="0"/>
          <w:marRight w:val="0"/>
          <w:marTop w:val="0"/>
          <w:marBottom w:val="0"/>
          <w:divBdr>
            <w:top w:val="none" w:sz="0" w:space="0" w:color="auto"/>
            <w:left w:val="none" w:sz="0" w:space="0" w:color="auto"/>
            <w:bottom w:val="none" w:sz="0" w:space="0" w:color="auto"/>
            <w:right w:val="none" w:sz="0" w:space="0" w:color="auto"/>
          </w:divBdr>
          <w:divsChild>
            <w:div w:id="76563114">
              <w:marLeft w:val="0"/>
              <w:marRight w:val="0"/>
              <w:marTop w:val="0"/>
              <w:marBottom w:val="0"/>
              <w:divBdr>
                <w:top w:val="none" w:sz="0" w:space="0" w:color="auto"/>
                <w:left w:val="none" w:sz="0" w:space="0" w:color="auto"/>
                <w:bottom w:val="none" w:sz="0" w:space="0" w:color="auto"/>
                <w:right w:val="none" w:sz="0" w:space="0" w:color="auto"/>
              </w:divBdr>
              <w:divsChild>
                <w:div w:id="153892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840331">
      <w:bodyDiv w:val="1"/>
      <w:marLeft w:val="0"/>
      <w:marRight w:val="0"/>
      <w:marTop w:val="0"/>
      <w:marBottom w:val="0"/>
      <w:divBdr>
        <w:top w:val="none" w:sz="0" w:space="0" w:color="auto"/>
        <w:left w:val="none" w:sz="0" w:space="0" w:color="auto"/>
        <w:bottom w:val="none" w:sz="0" w:space="0" w:color="auto"/>
        <w:right w:val="none" w:sz="0" w:space="0" w:color="auto"/>
      </w:divBdr>
    </w:div>
    <w:div w:id="752821112">
      <w:bodyDiv w:val="1"/>
      <w:marLeft w:val="0"/>
      <w:marRight w:val="0"/>
      <w:marTop w:val="0"/>
      <w:marBottom w:val="0"/>
      <w:divBdr>
        <w:top w:val="none" w:sz="0" w:space="0" w:color="auto"/>
        <w:left w:val="none" w:sz="0" w:space="0" w:color="auto"/>
        <w:bottom w:val="none" w:sz="0" w:space="0" w:color="auto"/>
        <w:right w:val="none" w:sz="0" w:space="0" w:color="auto"/>
      </w:divBdr>
    </w:div>
    <w:div w:id="794954058">
      <w:bodyDiv w:val="1"/>
      <w:marLeft w:val="0"/>
      <w:marRight w:val="0"/>
      <w:marTop w:val="0"/>
      <w:marBottom w:val="0"/>
      <w:divBdr>
        <w:top w:val="none" w:sz="0" w:space="0" w:color="auto"/>
        <w:left w:val="none" w:sz="0" w:space="0" w:color="auto"/>
        <w:bottom w:val="none" w:sz="0" w:space="0" w:color="auto"/>
        <w:right w:val="none" w:sz="0" w:space="0" w:color="auto"/>
      </w:divBdr>
    </w:div>
    <w:div w:id="876159261">
      <w:bodyDiv w:val="1"/>
      <w:marLeft w:val="0"/>
      <w:marRight w:val="0"/>
      <w:marTop w:val="0"/>
      <w:marBottom w:val="0"/>
      <w:divBdr>
        <w:top w:val="none" w:sz="0" w:space="0" w:color="auto"/>
        <w:left w:val="none" w:sz="0" w:space="0" w:color="auto"/>
        <w:bottom w:val="none" w:sz="0" w:space="0" w:color="auto"/>
        <w:right w:val="none" w:sz="0" w:space="0" w:color="auto"/>
      </w:divBdr>
    </w:div>
    <w:div w:id="997147202">
      <w:bodyDiv w:val="1"/>
      <w:marLeft w:val="0"/>
      <w:marRight w:val="0"/>
      <w:marTop w:val="0"/>
      <w:marBottom w:val="0"/>
      <w:divBdr>
        <w:top w:val="none" w:sz="0" w:space="0" w:color="auto"/>
        <w:left w:val="none" w:sz="0" w:space="0" w:color="auto"/>
        <w:bottom w:val="none" w:sz="0" w:space="0" w:color="auto"/>
        <w:right w:val="none" w:sz="0" w:space="0" w:color="auto"/>
      </w:divBdr>
    </w:div>
    <w:div w:id="1021664954">
      <w:bodyDiv w:val="1"/>
      <w:marLeft w:val="0"/>
      <w:marRight w:val="0"/>
      <w:marTop w:val="0"/>
      <w:marBottom w:val="0"/>
      <w:divBdr>
        <w:top w:val="none" w:sz="0" w:space="0" w:color="auto"/>
        <w:left w:val="none" w:sz="0" w:space="0" w:color="auto"/>
        <w:bottom w:val="none" w:sz="0" w:space="0" w:color="auto"/>
        <w:right w:val="none" w:sz="0" w:space="0" w:color="auto"/>
      </w:divBdr>
      <w:divsChild>
        <w:div w:id="716781670">
          <w:marLeft w:val="0"/>
          <w:marRight w:val="0"/>
          <w:marTop w:val="0"/>
          <w:marBottom w:val="0"/>
          <w:divBdr>
            <w:top w:val="none" w:sz="0" w:space="0" w:color="auto"/>
            <w:left w:val="none" w:sz="0" w:space="0" w:color="auto"/>
            <w:bottom w:val="none" w:sz="0" w:space="0" w:color="auto"/>
            <w:right w:val="none" w:sz="0" w:space="0" w:color="auto"/>
          </w:divBdr>
          <w:divsChild>
            <w:div w:id="1135365693">
              <w:marLeft w:val="0"/>
              <w:marRight w:val="0"/>
              <w:marTop w:val="0"/>
              <w:marBottom w:val="0"/>
              <w:divBdr>
                <w:top w:val="none" w:sz="0" w:space="0" w:color="auto"/>
                <w:left w:val="none" w:sz="0" w:space="0" w:color="auto"/>
                <w:bottom w:val="none" w:sz="0" w:space="0" w:color="auto"/>
                <w:right w:val="none" w:sz="0" w:space="0" w:color="auto"/>
              </w:divBdr>
              <w:divsChild>
                <w:div w:id="107277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379894">
      <w:bodyDiv w:val="1"/>
      <w:marLeft w:val="0"/>
      <w:marRight w:val="0"/>
      <w:marTop w:val="0"/>
      <w:marBottom w:val="0"/>
      <w:divBdr>
        <w:top w:val="none" w:sz="0" w:space="0" w:color="auto"/>
        <w:left w:val="none" w:sz="0" w:space="0" w:color="auto"/>
        <w:bottom w:val="none" w:sz="0" w:space="0" w:color="auto"/>
        <w:right w:val="none" w:sz="0" w:space="0" w:color="auto"/>
      </w:divBdr>
    </w:div>
    <w:div w:id="1216742335">
      <w:bodyDiv w:val="1"/>
      <w:marLeft w:val="0"/>
      <w:marRight w:val="0"/>
      <w:marTop w:val="0"/>
      <w:marBottom w:val="0"/>
      <w:divBdr>
        <w:top w:val="none" w:sz="0" w:space="0" w:color="auto"/>
        <w:left w:val="none" w:sz="0" w:space="0" w:color="auto"/>
        <w:bottom w:val="none" w:sz="0" w:space="0" w:color="auto"/>
        <w:right w:val="none" w:sz="0" w:space="0" w:color="auto"/>
      </w:divBdr>
    </w:div>
    <w:div w:id="1344821793">
      <w:bodyDiv w:val="1"/>
      <w:marLeft w:val="0"/>
      <w:marRight w:val="0"/>
      <w:marTop w:val="0"/>
      <w:marBottom w:val="0"/>
      <w:divBdr>
        <w:top w:val="none" w:sz="0" w:space="0" w:color="auto"/>
        <w:left w:val="none" w:sz="0" w:space="0" w:color="auto"/>
        <w:bottom w:val="none" w:sz="0" w:space="0" w:color="auto"/>
        <w:right w:val="none" w:sz="0" w:space="0" w:color="auto"/>
      </w:divBdr>
    </w:div>
    <w:div w:id="1418864519">
      <w:bodyDiv w:val="1"/>
      <w:marLeft w:val="0"/>
      <w:marRight w:val="0"/>
      <w:marTop w:val="0"/>
      <w:marBottom w:val="0"/>
      <w:divBdr>
        <w:top w:val="none" w:sz="0" w:space="0" w:color="auto"/>
        <w:left w:val="none" w:sz="0" w:space="0" w:color="auto"/>
        <w:bottom w:val="none" w:sz="0" w:space="0" w:color="auto"/>
        <w:right w:val="none" w:sz="0" w:space="0" w:color="auto"/>
      </w:divBdr>
      <w:divsChild>
        <w:div w:id="1885478089">
          <w:marLeft w:val="0"/>
          <w:marRight w:val="0"/>
          <w:marTop w:val="0"/>
          <w:marBottom w:val="0"/>
          <w:divBdr>
            <w:top w:val="none" w:sz="0" w:space="0" w:color="auto"/>
            <w:left w:val="none" w:sz="0" w:space="0" w:color="auto"/>
            <w:bottom w:val="none" w:sz="0" w:space="0" w:color="auto"/>
            <w:right w:val="none" w:sz="0" w:space="0" w:color="auto"/>
          </w:divBdr>
          <w:divsChild>
            <w:div w:id="1373505953">
              <w:marLeft w:val="0"/>
              <w:marRight w:val="0"/>
              <w:marTop w:val="0"/>
              <w:marBottom w:val="0"/>
              <w:divBdr>
                <w:top w:val="none" w:sz="0" w:space="0" w:color="auto"/>
                <w:left w:val="none" w:sz="0" w:space="0" w:color="auto"/>
                <w:bottom w:val="none" w:sz="0" w:space="0" w:color="auto"/>
                <w:right w:val="none" w:sz="0" w:space="0" w:color="auto"/>
              </w:divBdr>
              <w:divsChild>
                <w:div w:id="180160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51600">
      <w:bodyDiv w:val="1"/>
      <w:marLeft w:val="0"/>
      <w:marRight w:val="0"/>
      <w:marTop w:val="0"/>
      <w:marBottom w:val="0"/>
      <w:divBdr>
        <w:top w:val="none" w:sz="0" w:space="0" w:color="auto"/>
        <w:left w:val="none" w:sz="0" w:space="0" w:color="auto"/>
        <w:bottom w:val="none" w:sz="0" w:space="0" w:color="auto"/>
        <w:right w:val="none" w:sz="0" w:space="0" w:color="auto"/>
      </w:divBdr>
    </w:div>
    <w:div w:id="1608584359">
      <w:bodyDiv w:val="1"/>
      <w:marLeft w:val="0"/>
      <w:marRight w:val="0"/>
      <w:marTop w:val="0"/>
      <w:marBottom w:val="0"/>
      <w:divBdr>
        <w:top w:val="none" w:sz="0" w:space="0" w:color="auto"/>
        <w:left w:val="none" w:sz="0" w:space="0" w:color="auto"/>
        <w:bottom w:val="none" w:sz="0" w:space="0" w:color="auto"/>
        <w:right w:val="none" w:sz="0" w:space="0" w:color="auto"/>
      </w:divBdr>
    </w:div>
    <w:div w:id="1621915025">
      <w:bodyDiv w:val="1"/>
      <w:marLeft w:val="0"/>
      <w:marRight w:val="0"/>
      <w:marTop w:val="0"/>
      <w:marBottom w:val="0"/>
      <w:divBdr>
        <w:top w:val="none" w:sz="0" w:space="0" w:color="auto"/>
        <w:left w:val="none" w:sz="0" w:space="0" w:color="auto"/>
        <w:bottom w:val="none" w:sz="0" w:space="0" w:color="auto"/>
        <w:right w:val="none" w:sz="0" w:space="0" w:color="auto"/>
      </w:divBdr>
    </w:div>
    <w:div w:id="1679884334">
      <w:bodyDiv w:val="1"/>
      <w:marLeft w:val="0"/>
      <w:marRight w:val="0"/>
      <w:marTop w:val="0"/>
      <w:marBottom w:val="0"/>
      <w:divBdr>
        <w:top w:val="none" w:sz="0" w:space="0" w:color="auto"/>
        <w:left w:val="none" w:sz="0" w:space="0" w:color="auto"/>
        <w:bottom w:val="none" w:sz="0" w:space="0" w:color="auto"/>
        <w:right w:val="none" w:sz="0" w:space="0" w:color="auto"/>
      </w:divBdr>
      <w:divsChild>
        <w:div w:id="1964843290">
          <w:marLeft w:val="0"/>
          <w:marRight w:val="0"/>
          <w:marTop w:val="0"/>
          <w:marBottom w:val="0"/>
          <w:divBdr>
            <w:top w:val="none" w:sz="0" w:space="0" w:color="auto"/>
            <w:left w:val="none" w:sz="0" w:space="0" w:color="auto"/>
            <w:bottom w:val="none" w:sz="0" w:space="0" w:color="auto"/>
            <w:right w:val="none" w:sz="0" w:space="0" w:color="auto"/>
          </w:divBdr>
          <w:divsChild>
            <w:div w:id="1246380723">
              <w:marLeft w:val="0"/>
              <w:marRight w:val="0"/>
              <w:marTop w:val="0"/>
              <w:marBottom w:val="0"/>
              <w:divBdr>
                <w:top w:val="none" w:sz="0" w:space="0" w:color="auto"/>
                <w:left w:val="none" w:sz="0" w:space="0" w:color="auto"/>
                <w:bottom w:val="none" w:sz="0" w:space="0" w:color="auto"/>
                <w:right w:val="none" w:sz="0" w:space="0" w:color="auto"/>
              </w:divBdr>
              <w:divsChild>
                <w:div w:id="21254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426645">
      <w:bodyDiv w:val="1"/>
      <w:marLeft w:val="0"/>
      <w:marRight w:val="0"/>
      <w:marTop w:val="0"/>
      <w:marBottom w:val="0"/>
      <w:divBdr>
        <w:top w:val="none" w:sz="0" w:space="0" w:color="auto"/>
        <w:left w:val="none" w:sz="0" w:space="0" w:color="auto"/>
        <w:bottom w:val="none" w:sz="0" w:space="0" w:color="auto"/>
        <w:right w:val="none" w:sz="0" w:space="0" w:color="auto"/>
      </w:divBdr>
    </w:div>
    <w:div w:id="1857578491">
      <w:bodyDiv w:val="1"/>
      <w:marLeft w:val="0"/>
      <w:marRight w:val="0"/>
      <w:marTop w:val="0"/>
      <w:marBottom w:val="0"/>
      <w:divBdr>
        <w:top w:val="none" w:sz="0" w:space="0" w:color="auto"/>
        <w:left w:val="none" w:sz="0" w:space="0" w:color="auto"/>
        <w:bottom w:val="none" w:sz="0" w:space="0" w:color="auto"/>
        <w:right w:val="none" w:sz="0" w:space="0" w:color="auto"/>
      </w:divBdr>
    </w:div>
    <w:div w:id="1970084582">
      <w:bodyDiv w:val="1"/>
      <w:marLeft w:val="0"/>
      <w:marRight w:val="0"/>
      <w:marTop w:val="0"/>
      <w:marBottom w:val="0"/>
      <w:divBdr>
        <w:top w:val="none" w:sz="0" w:space="0" w:color="auto"/>
        <w:left w:val="none" w:sz="0" w:space="0" w:color="auto"/>
        <w:bottom w:val="none" w:sz="0" w:space="0" w:color="auto"/>
        <w:right w:val="none" w:sz="0" w:space="0" w:color="auto"/>
      </w:divBdr>
    </w:div>
    <w:div w:id="2105959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footer" Target="footer1.xml"/><Relationship Id="rId16" Type="http://schemas.openxmlformats.org/officeDocument/2006/relationships/fontTable" Target="fontTable.xml"/><Relationship Id="rId17" Type="http://schemas.microsoft.com/office/2011/relationships/people" Target="peop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6.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SRAD</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78BD8F-4C36-234B-A204-61AD0A3E4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1258</Words>
  <Characters>6924</Characters>
  <Application>Microsoft Macintosh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Memoria práctica 3</vt:lpstr>
    </vt:vector>
  </TitlesOfParts>
  <Company/>
  <LinksUpToDate>false</LinksUpToDate>
  <CharactersWithSpaces>8166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práctica 3</dc:title>
  <dc:subject>Radar Pulsado Coherente FMCW-Radar</dc:subject>
  <dc:creator>Héctor Cuevas Esteban</dc:creator>
  <cp:keywords/>
  <dc:description/>
  <cp:lastModifiedBy>daniel.montesano.martinez@alumnos.upm.es</cp:lastModifiedBy>
  <cp:revision>2</cp:revision>
  <cp:lastPrinted>2017-11-23T17:02:00Z</cp:lastPrinted>
  <dcterms:created xsi:type="dcterms:W3CDTF">2017-12-02T16:27:00Z</dcterms:created>
  <dcterms:modified xsi:type="dcterms:W3CDTF">2017-12-02T16:27:00Z</dcterms:modified>
</cp:coreProperties>
</file>